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0CC632" w14:textId="61AC8A18" w:rsidR="00D27344" w:rsidRDefault="00D27344" w:rsidP="00D27344">
      <w:pPr>
        <w:pStyle w:val="Title"/>
        <w:jc w:val="center"/>
      </w:pPr>
      <w:bookmarkStart w:id="0" w:name="_Hlk60309026"/>
      <w:bookmarkEnd w:id="0"/>
      <w:r>
        <w:t xml:space="preserve">CIBMTR Direct FHIR </w:t>
      </w:r>
      <w:r w:rsidR="00FD63DF">
        <w:t xml:space="preserve">STU3 </w:t>
      </w:r>
      <w:r>
        <w:t xml:space="preserve">API </w:t>
      </w:r>
      <w:r w:rsidR="00FD63DF">
        <w:br/>
      </w:r>
      <w:r>
        <w:t>Connection Guide</w:t>
      </w:r>
    </w:p>
    <w:p w14:paraId="721C45ED" w14:textId="7F3EDF31" w:rsidR="00D27344" w:rsidRPr="00185085" w:rsidRDefault="00D27344" w:rsidP="00D27344">
      <w:pPr>
        <w:jc w:val="center"/>
      </w:pPr>
      <w:r>
        <w:t>v.</w:t>
      </w:r>
      <w:r w:rsidR="00E7169F">
        <w:t>2</w:t>
      </w:r>
      <w:ins w:id="1" w:author="Bob Milius" w:date="2022-05-27T10:31:00Z">
        <w:r w:rsidR="00CC77BA">
          <w:t>022-</w:t>
        </w:r>
      </w:ins>
      <w:del w:id="2" w:author="Bob Milius" w:date="2022-05-27T10:31:00Z">
        <w:r w:rsidR="00E7169F" w:rsidDel="00CC77BA">
          <w:delText>1</w:delText>
        </w:r>
      </w:del>
      <w:ins w:id="3" w:author="Bob Milius" w:date="2022-05-27T10:31:00Z">
        <w:r w:rsidR="00CC77BA">
          <w:t>05-27</w:t>
        </w:r>
      </w:ins>
      <w:del w:id="4" w:author="Bob Milius" w:date="2022-05-27T10:31:00Z">
        <w:r w:rsidR="00E7169F" w:rsidDel="00CC77BA">
          <w:delText>1021</w:delText>
        </w:r>
      </w:del>
    </w:p>
    <w:p w14:paraId="41B3862A" w14:textId="77777777" w:rsidR="00D27344" w:rsidRDefault="00D27344" w:rsidP="00D27344"/>
    <w:sdt>
      <w:sdtPr>
        <w:rPr>
          <w:rFonts w:asciiTheme="minorHAnsi" w:eastAsiaTheme="minorHAnsi" w:hAnsiTheme="minorHAnsi" w:cstheme="minorBidi"/>
          <w:b w:val="0"/>
          <w:bCs w:val="0"/>
          <w:color w:val="auto"/>
          <w:sz w:val="24"/>
          <w:szCs w:val="24"/>
        </w:rPr>
        <w:id w:val="1513725924"/>
        <w:docPartObj>
          <w:docPartGallery w:val="Table of Contents"/>
          <w:docPartUnique/>
        </w:docPartObj>
      </w:sdtPr>
      <w:sdtEndPr>
        <w:rPr>
          <w:noProof/>
        </w:rPr>
      </w:sdtEndPr>
      <w:sdtContent>
        <w:p w14:paraId="282891E8" w14:textId="497B2489" w:rsidR="006E4FEB" w:rsidRDefault="006E4FEB">
          <w:pPr>
            <w:pStyle w:val="TOCHeading"/>
          </w:pPr>
          <w:r>
            <w:t>Table of Contents</w:t>
          </w:r>
        </w:p>
        <w:p w14:paraId="0E1D6C79" w14:textId="6E26F3E2" w:rsidR="00EF2C0C" w:rsidRDefault="006E4FEB">
          <w:pPr>
            <w:pStyle w:val="TOC1"/>
            <w:tabs>
              <w:tab w:val="right" w:leader="dot" w:pos="9350"/>
            </w:tabs>
            <w:rPr>
              <w:ins w:id="5" w:author="Bob Milius" w:date="2022-05-27T10:35:00Z"/>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ins w:id="6" w:author="Bob Milius" w:date="2022-05-27T10:35:00Z">
            <w:r w:rsidR="00EF2C0C" w:rsidRPr="005002E5">
              <w:rPr>
                <w:rStyle w:val="Hyperlink"/>
                <w:noProof/>
              </w:rPr>
              <w:fldChar w:fldCharType="begin"/>
            </w:r>
            <w:r w:rsidR="00EF2C0C" w:rsidRPr="005002E5">
              <w:rPr>
                <w:rStyle w:val="Hyperlink"/>
                <w:noProof/>
              </w:rPr>
              <w:instrText xml:space="preserve"> </w:instrText>
            </w:r>
            <w:r w:rsidR="00EF2C0C">
              <w:rPr>
                <w:noProof/>
              </w:rPr>
              <w:instrText>HYPERLINK \l "_Toc104540141"</w:instrText>
            </w:r>
            <w:r w:rsidR="00EF2C0C" w:rsidRPr="005002E5">
              <w:rPr>
                <w:rStyle w:val="Hyperlink"/>
                <w:noProof/>
              </w:rPr>
              <w:instrText xml:space="preserve"> </w:instrText>
            </w:r>
            <w:r w:rsidR="00EF2C0C" w:rsidRPr="005002E5">
              <w:rPr>
                <w:rStyle w:val="Hyperlink"/>
                <w:noProof/>
              </w:rPr>
            </w:r>
            <w:r w:rsidR="00EF2C0C" w:rsidRPr="005002E5">
              <w:rPr>
                <w:rStyle w:val="Hyperlink"/>
                <w:noProof/>
              </w:rPr>
              <w:fldChar w:fldCharType="separate"/>
            </w:r>
            <w:r w:rsidR="00EF2C0C" w:rsidRPr="005002E5">
              <w:rPr>
                <w:rStyle w:val="Hyperlink"/>
                <w:noProof/>
              </w:rPr>
              <w:t>Introduction</w:t>
            </w:r>
            <w:r w:rsidR="00EF2C0C">
              <w:rPr>
                <w:noProof/>
                <w:webHidden/>
              </w:rPr>
              <w:tab/>
            </w:r>
            <w:r w:rsidR="00EF2C0C">
              <w:rPr>
                <w:noProof/>
                <w:webHidden/>
              </w:rPr>
              <w:fldChar w:fldCharType="begin"/>
            </w:r>
            <w:r w:rsidR="00EF2C0C">
              <w:rPr>
                <w:noProof/>
                <w:webHidden/>
              </w:rPr>
              <w:instrText xml:space="preserve"> PAGEREF _Toc104540141 \h </w:instrText>
            </w:r>
            <w:r w:rsidR="00EF2C0C">
              <w:rPr>
                <w:noProof/>
                <w:webHidden/>
              </w:rPr>
            </w:r>
          </w:ins>
          <w:r w:rsidR="00EF2C0C">
            <w:rPr>
              <w:noProof/>
              <w:webHidden/>
            </w:rPr>
            <w:fldChar w:fldCharType="separate"/>
          </w:r>
          <w:ins w:id="7" w:author="Bob Milius" w:date="2022-05-27T10:35:00Z">
            <w:r w:rsidR="00EF2C0C">
              <w:rPr>
                <w:noProof/>
                <w:webHidden/>
              </w:rPr>
              <w:t>2</w:t>
            </w:r>
            <w:r w:rsidR="00EF2C0C">
              <w:rPr>
                <w:noProof/>
                <w:webHidden/>
              </w:rPr>
              <w:fldChar w:fldCharType="end"/>
            </w:r>
            <w:r w:rsidR="00EF2C0C" w:rsidRPr="005002E5">
              <w:rPr>
                <w:rStyle w:val="Hyperlink"/>
                <w:noProof/>
              </w:rPr>
              <w:fldChar w:fldCharType="end"/>
            </w:r>
          </w:ins>
        </w:p>
        <w:p w14:paraId="19D706B8" w14:textId="33B87D8F" w:rsidR="00EF2C0C" w:rsidRDefault="00EF2C0C">
          <w:pPr>
            <w:pStyle w:val="TOC1"/>
            <w:tabs>
              <w:tab w:val="right" w:leader="dot" w:pos="9350"/>
            </w:tabs>
            <w:rPr>
              <w:ins w:id="8" w:author="Bob Milius" w:date="2022-05-27T10:35:00Z"/>
              <w:rFonts w:eastAsiaTheme="minorEastAsia" w:cstheme="minorBidi"/>
              <w:b w:val="0"/>
              <w:bCs w:val="0"/>
              <w:i w:val="0"/>
              <w:iCs w:val="0"/>
              <w:noProof/>
            </w:rPr>
          </w:pPr>
          <w:ins w:id="9"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"_Toc104540142"</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Access Credentials</w:t>
            </w:r>
            <w:r>
              <w:rPr>
                <w:noProof/>
                <w:webHidden/>
              </w:rPr>
              <w:tab/>
            </w:r>
            <w:r>
              <w:rPr>
                <w:noProof/>
                <w:webHidden/>
              </w:rPr>
              <w:fldChar w:fldCharType="begin"/>
            </w:r>
            <w:r>
              <w:rPr>
                <w:noProof/>
                <w:webHidden/>
              </w:rPr>
              <w:instrText xml:space="preserve"> PAGEREF _Toc104540142 \h </w:instrText>
            </w:r>
            <w:r>
              <w:rPr>
                <w:noProof/>
                <w:webHidden/>
              </w:rPr>
            </w:r>
          </w:ins>
          <w:r>
            <w:rPr>
              <w:noProof/>
              <w:webHidden/>
            </w:rPr>
            <w:fldChar w:fldCharType="separate"/>
          </w:r>
          <w:ins w:id="10" w:author="Bob Milius" w:date="2022-05-27T10:35:00Z">
            <w:r>
              <w:rPr>
                <w:noProof/>
                <w:webHidden/>
              </w:rPr>
              <w:t>3</w:t>
            </w:r>
            <w:r>
              <w:rPr>
                <w:noProof/>
                <w:webHidden/>
              </w:rPr>
              <w:fldChar w:fldCharType="end"/>
            </w:r>
            <w:r w:rsidRPr="005002E5">
              <w:rPr>
                <w:rStyle w:val="Hyperlink"/>
                <w:noProof/>
              </w:rPr>
              <w:fldChar w:fldCharType="end"/>
            </w:r>
          </w:ins>
        </w:p>
        <w:p w14:paraId="6929937D" w14:textId="2238677F" w:rsidR="00EF2C0C" w:rsidRDefault="00EF2C0C">
          <w:pPr>
            <w:pStyle w:val="TOC1"/>
            <w:tabs>
              <w:tab w:val="right" w:leader="dot" w:pos="9350"/>
            </w:tabs>
            <w:rPr>
              <w:ins w:id="11" w:author="Bob Milius" w:date="2022-05-27T10:35:00Z"/>
              <w:rFonts w:eastAsiaTheme="minorEastAsia" w:cstheme="minorBidi"/>
              <w:b w:val="0"/>
              <w:bCs w:val="0"/>
              <w:i w:val="0"/>
              <w:iCs w:val="0"/>
              <w:noProof/>
            </w:rPr>
          </w:pPr>
          <w:ins w:id="12"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"_Toc104540143"</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Recommended Data Submission Workflow</w:t>
            </w:r>
            <w:r>
              <w:rPr>
                <w:noProof/>
                <w:webHidden/>
              </w:rPr>
              <w:tab/>
            </w:r>
            <w:r>
              <w:rPr>
                <w:noProof/>
                <w:webHidden/>
              </w:rPr>
              <w:fldChar w:fldCharType="begin"/>
            </w:r>
            <w:r>
              <w:rPr>
                <w:noProof/>
                <w:webHidden/>
              </w:rPr>
              <w:instrText xml:space="preserve"> PAGEREF _Toc104540143 \h </w:instrText>
            </w:r>
            <w:r>
              <w:rPr>
                <w:noProof/>
                <w:webHidden/>
              </w:rPr>
            </w:r>
          </w:ins>
          <w:r>
            <w:rPr>
              <w:noProof/>
              <w:webHidden/>
            </w:rPr>
            <w:fldChar w:fldCharType="separate"/>
          </w:r>
          <w:ins w:id="13" w:author="Bob Milius" w:date="2022-05-27T10:35:00Z">
            <w:r>
              <w:rPr>
                <w:noProof/>
                <w:webHidden/>
              </w:rPr>
              <w:t>6</w:t>
            </w:r>
            <w:r>
              <w:rPr>
                <w:noProof/>
                <w:webHidden/>
              </w:rPr>
              <w:fldChar w:fldCharType="end"/>
            </w:r>
            <w:r w:rsidRPr="005002E5">
              <w:rPr>
                <w:rStyle w:val="Hyperlink"/>
                <w:noProof/>
              </w:rPr>
              <w:fldChar w:fldCharType="end"/>
            </w:r>
          </w:ins>
        </w:p>
        <w:p w14:paraId="7B0C09A8" w14:textId="281804DA" w:rsidR="00EF2C0C" w:rsidRDefault="00EF2C0C">
          <w:pPr>
            <w:pStyle w:val="TOC2"/>
            <w:rPr>
              <w:ins w:id="14" w:author="Bob Milius" w:date="2022-05-27T10:35:00Z"/>
              <w:rFonts w:eastAsiaTheme="minorEastAsia" w:cstheme="minorBidi"/>
              <w:b w:val="0"/>
              <w:bCs w:val="0"/>
              <w:noProof/>
              <w:sz w:val="24"/>
              <w:szCs w:val="24"/>
            </w:rPr>
          </w:pPr>
          <w:ins w:id="15"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"_Toc104540144"</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Base URLs</w:t>
            </w:r>
            <w:r>
              <w:rPr>
                <w:noProof/>
                <w:webHidden/>
              </w:rPr>
              <w:tab/>
            </w:r>
            <w:r>
              <w:rPr>
                <w:noProof/>
                <w:webHidden/>
              </w:rPr>
              <w:fldChar w:fldCharType="begin"/>
            </w:r>
            <w:r>
              <w:rPr>
                <w:noProof/>
                <w:webHidden/>
              </w:rPr>
              <w:instrText xml:space="preserve"> PAGEREF _Toc104540144 \h </w:instrText>
            </w:r>
            <w:r>
              <w:rPr>
                <w:noProof/>
                <w:webHidden/>
              </w:rPr>
            </w:r>
          </w:ins>
          <w:r>
            <w:rPr>
              <w:noProof/>
              <w:webHidden/>
            </w:rPr>
            <w:fldChar w:fldCharType="separate"/>
          </w:r>
          <w:ins w:id="16" w:author="Bob Milius" w:date="2022-05-27T10:35:00Z">
            <w:r>
              <w:rPr>
                <w:noProof/>
                <w:webHidden/>
              </w:rPr>
              <w:t>6</w:t>
            </w:r>
            <w:r>
              <w:rPr>
                <w:noProof/>
                <w:webHidden/>
              </w:rPr>
              <w:fldChar w:fldCharType="end"/>
            </w:r>
            <w:r w:rsidRPr="005002E5">
              <w:rPr>
                <w:rStyle w:val="Hyperlink"/>
                <w:noProof/>
              </w:rPr>
              <w:fldChar w:fldCharType="end"/>
            </w:r>
          </w:ins>
        </w:p>
        <w:p w14:paraId="17DB7DC6" w14:textId="5C7861FA" w:rsidR="00EF2C0C" w:rsidRDefault="00EF2C0C">
          <w:pPr>
            <w:pStyle w:val="TOC2"/>
            <w:rPr>
              <w:ins w:id="17" w:author="Bob Milius" w:date="2022-05-27T10:35:00Z"/>
              <w:rFonts w:eastAsiaTheme="minorEastAsia" w:cstheme="minorBidi"/>
              <w:b w:val="0"/>
              <w:bCs w:val="0"/>
              <w:noProof/>
              <w:sz w:val="24"/>
              <w:szCs w:val="24"/>
            </w:rPr>
          </w:pPr>
          <w:ins w:id="18"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"_Toc104540145"</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Security tags</w:t>
            </w:r>
            <w:r>
              <w:rPr>
                <w:noProof/>
                <w:webHidden/>
              </w:rPr>
              <w:tab/>
            </w:r>
            <w:r>
              <w:rPr>
                <w:noProof/>
                <w:webHidden/>
              </w:rPr>
              <w:fldChar w:fldCharType="begin"/>
            </w:r>
            <w:r>
              <w:rPr>
                <w:noProof/>
                <w:webHidden/>
              </w:rPr>
              <w:instrText xml:space="preserve"> PAGEREF _Toc104540145 \h </w:instrText>
            </w:r>
            <w:r>
              <w:rPr>
                <w:noProof/>
                <w:webHidden/>
              </w:rPr>
            </w:r>
          </w:ins>
          <w:r>
            <w:rPr>
              <w:noProof/>
              <w:webHidden/>
            </w:rPr>
            <w:fldChar w:fldCharType="separate"/>
          </w:r>
          <w:ins w:id="19" w:author="Bob Milius" w:date="2022-05-27T10:35:00Z">
            <w:r>
              <w:rPr>
                <w:noProof/>
                <w:webHidden/>
              </w:rPr>
              <w:t>6</w:t>
            </w:r>
            <w:r>
              <w:rPr>
                <w:noProof/>
                <w:webHidden/>
              </w:rPr>
              <w:fldChar w:fldCharType="end"/>
            </w:r>
            <w:r w:rsidRPr="005002E5">
              <w:rPr>
                <w:rStyle w:val="Hyperlink"/>
                <w:noProof/>
              </w:rPr>
              <w:fldChar w:fldCharType="end"/>
            </w:r>
          </w:ins>
        </w:p>
        <w:p w14:paraId="5A74E5A0" w14:textId="26F75A9F" w:rsidR="00EF2C0C" w:rsidRDefault="00EF2C0C">
          <w:pPr>
            <w:pStyle w:val="TOC2"/>
            <w:rPr>
              <w:ins w:id="20" w:author="Bob Milius" w:date="2022-05-27T10:35:00Z"/>
              <w:rFonts w:eastAsiaTheme="minorEastAsia" w:cstheme="minorBidi"/>
              <w:b w:val="0"/>
              <w:bCs w:val="0"/>
              <w:noProof/>
              <w:sz w:val="24"/>
              <w:szCs w:val="24"/>
            </w:rPr>
          </w:pPr>
          <w:ins w:id="21"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"_Toc104540146"</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Step 1: Register patient and receive CRID</w:t>
            </w:r>
            <w:r>
              <w:rPr>
                <w:noProof/>
                <w:webHidden/>
              </w:rPr>
              <w:tab/>
            </w:r>
            <w:r>
              <w:rPr>
                <w:noProof/>
                <w:webHidden/>
              </w:rPr>
              <w:fldChar w:fldCharType="begin"/>
            </w:r>
            <w:r>
              <w:rPr>
                <w:noProof/>
                <w:webHidden/>
              </w:rPr>
              <w:instrText xml:space="preserve"> PAGEREF _Toc104540146 \h </w:instrText>
            </w:r>
            <w:r>
              <w:rPr>
                <w:noProof/>
                <w:webHidden/>
              </w:rPr>
            </w:r>
          </w:ins>
          <w:r>
            <w:rPr>
              <w:noProof/>
              <w:webHidden/>
            </w:rPr>
            <w:fldChar w:fldCharType="separate"/>
          </w:r>
          <w:ins w:id="22" w:author="Bob Milius" w:date="2022-05-27T10:35:00Z">
            <w:r>
              <w:rPr>
                <w:noProof/>
                <w:webHidden/>
              </w:rPr>
              <w:t>7</w:t>
            </w:r>
            <w:r>
              <w:rPr>
                <w:noProof/>
                <w:webHidden/>
              </w:rPr>
              <w:fldChar w:fldCharType="end"/>
            </w:r>
            <w:r w:rsidRPr="005002E5">
              <w:rPr>
                <w:rStyle w:val="Hyperlink"/>
                <w:noProof/>
              </w:rPr>
              <w:fldChar w:fldCharType="end"/>
            </w:r>
          </w:ins>
        </w:p>
        <w:p w14:paraId="519A1D04" w14:textId="074DBDD4" w:rsidR="00EF2C0C" w:rsidRDefault="00EF2C0C">
          <w:pPr>
            <w:pStyle w:val="TOC2"/>
            <w:rPr>
              <w:ins w:id="23" w:author="Bob Milius" w:date="2022-05-27T10:35:00Z"/>
              <w:rFonts w:eastAsiaTheme="minorEastAsia" w:cstheme="minorBidi"/>
              <w:b w:val="0"/>
              <w:bCs w:val="0"/>
              <w:noProof/>
              <w:sz w:val="24"/>
              <w:szCs w:val="24"/>
            </w:rPr>
          </w:pPr>
          <w:ins w:id="24"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"_Toc104540147"</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Step 2: Search for existing Patient resource with CRID</w:t>
            </w:r>
            <w:r>
              <w:rPr>
                <w:noProof/>
                <w:webHidden/>
              </w:rPr>
              <w:tab/>
            </w:r>
            <w:r>
              <w:rPr>
                <w:noProof/>
                <w:webHidden/>
              </w:rPr>
              <w:fldChar w:fldCharType="begin"/>
            </w:r>
            <w:r>
              <w:rPr>
                <w:noProof/>
                <w:webHidden/>
              </w:rPr>
              <w:instrText xml:space="preserve"> PAGEREF _Toc104540147 \h </w:instrText>
            </w:r>
            <w:r>
              <w:rPr>
                <w:noProof/>
                <w:webHidden/>
              </w:rPr>
            </w:r>
          </w:ins>
          <w:r>
            <w:rPr>
              <w:noProof/>
              <w:webHidden/>
            </w:rPr>
            <w:fldChar w:fldCharType="separate"/>
          </w:r>
          <w:ins w:id="25" w:author="Bob Milius" w:date="2022-05-27T10:35:00Z">
            <w:r>
              <w:rPr>
                <w:noProof/>
                <w:webHidden/>
              </w:rPr>
              <w:t>10</w:t>
            </w:r>
            <w:r>
              <w:rPr>
                <w:noProof/>
                <w:webHidden/>
              </w:rPr>
              <w:fldChar w:fldCharType="end"/>
            </w:r>
            <w:r w:rsidRPr="005002E5">
              <w:rPr>
                <w:rStyle w:val="Hyperlink"/>
                <w:noProof/>
              </w:rPr>
              <w:fldChar w:fldCharType="end"/>
            </w:r>
          </w:ins>
        </w:p>
        <w:p w14:paraId="2057FFE4" w14:textId="0E4E070F" w:rsidR="00EF2C0C" w:rsidRDefault="00EF2C0C">
          <w:pPr>
            <w:pStyle w:val="TOC2"/>
            <w:rPr>
              <w:ins w:id="26" w:author="Bob Milius" w:date="2022-05-27T10:35:00Z"/>
              <w:rFonts w:eastAsiaTheme="minorEastAsia" w:cstheme="minorBidi"/>
              <w:b w:val="0"/>
              <w:bCs w:val="0"/>
              <w:noProof/>
              <w:sz w:val="24"/>
              <w:szCs w:val="24"/>
            </w:rPr>
          </w:pPr>
          <w:ins w:id="27"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"_Toc104540148"</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Step 3: Submit Patient FHIR Resource</w:t>
            </w:r>
            <w:r>
              <w:rPr>
                <w:noProof/>
                <w:webHidden/>
              </w:rPr>
              <w:tab/>
            </w:r>
            <w:r>
              <w:rPr>
                <w:noProof/>
                <w:webHidden/>
              </w:rPr>
              <w:fldChar w:fldCharType="begin"/>
            </w:r>
            <w:r>
              <w:rPr>
                <w:noProof/>
                <w:webHidden/>
              </w:rPr>
              <w:instrText xml:space="preserve"> PAGEREF _Toc104540148 \h </w:instrText>
            </w:r>
            <w:r>
              <w:rPr>
                <w:noProof/>
                <w:webHidden/>
              </w:rPr>
            </w:r>
          </w:ins>
          <w:r>
            <w:rPr>
              <w:noProof/>
              <w:webHidden/>
            </w:rPr>
            <w:fldChar w:fldCharType="separate"/>
          </w:r>
          <w:ins w:id="28" w:author="Bob Milius" w:date="2022-05-27T10:35:00Z">
            <w:r>
              <w:rPr>
                <w:noProof/>
                <w:webHidden/>
              </w:rPr>
              <w:t>11</w:t>
            </w:r>
            <w:r>
              <w:rPr>
                <w:noProof/>
                <w:webHidden/>
              </w:rPr>
              <w:fldChar w:fldCharType="end"/>
            </w:r>
            <w:r w:rsidRPr="005002E5">
              <w:rPr>
                <w:rStyle w:val="Hyperlink"/>
                <w:noProof/>
              </w:rPr>
              <w:fldChar w:fldCharType="end"/>
            </w:r>
          </w:ins>
        </w:p>
        <w:p w14:paraId="6B0094B5" w14:textId="6A33C632" w:rsidR="00EF2C0C" w:rsidRDefault="00EF2C0C">
          <w:pPr>
            <w:pStyle w:val="TOC2"/>
            <w:rPr>
              <w:ins w:id="29" w:author="Bob Milius" w:date="2022-05-27T10:35:00Z"/>
              <w:rFonts w:eastAsiaTheme="minorEastAsia" w:cstheme="minorBidi"/>
              <w:b w:val="0"/>
              <w:bCs w:val="0"/>
              <w:noProof/>
              <w:sz w:val="24"/>
              <w:szCs w:val="24"/>
            </w:rPr>
          </w:pPr>
          <w:ins w:id="30"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"_Toc104540149"</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Step 4: Submit Observation FHIR Resources</w:t>
            </w:r>
            <w:r>
              <w:rPr>
                <w:noProof/>
                <w:webHidden/>
              </w:rPr>
              <w:tab/>
            </w:r>
            <w:r>
              <w:rPr>
                <w:noProof/>
                <w:webHidden/>
              </w:rPr>
              <w:fldChar w:fldCharType="begin"/>
            </w:r>
            <w:r>
              <w:rPr>
                <w:noProof/>
                <w:webHidden/>
              </w:rPr>
              <w:instrText xml:space="preserve"> PAGEREF _Toc104540149 \h </w:instrText>
            </w:r>
            <w:r>
              <w:rPr>
                <w:noProof/>
                <w:webHidden/>
              </w:rPr>
            </w:r>
          </w:ins>
          <w:r>
            <w:rPr>
              <w:noProof/>
              <w:webHidden/>
            </w:rPr>
            <w:fldChar w:fldCharType="separate"/>
          </w:r>
          <w:ins w:id="31" w:author="Bob Milius" w:date="2022-05-27T10:35:00Z">
            <w:r>
              <w:rPr>
                <w:noProof/>
                <w:webHidden/>
              </w:rPr>
              <w:t>16</w:t>
            </w:r>
            <w:r>
              <w:rPr>
                <w:noProof/>
                <w:webHidden/>
              </w:rPr>
              <w:fldChar w:fldCharType="end"/>
            </w:r>
            <w:r w:rsidRPr="005002E5">
              <w:rPr>
                <w:rStyle w:val="Hyperlink"/>
                <w:noProof/>
              </w:rPr>
              <w:fldChar w:fldCharType="end"/>
            </w:r>
          </w:ins>
        </w:p>
        <w:p w14:paraId="1055DD84" w14:textId="23BBEAB4" w:rsidR="00EF2C0C" w:rsidRDefault="00EF2C0C">
          <w:pPr>
            <w:pStyle w:val="TOC1"/>
            <w:tabs>
              <w:tab w:val="right" w:leader="dot" w:pos="9350"/>
            </w:tabs>
            <w:rPr>
              <w:ins w:id="32" w:author="Bob Milius" w:date="2022-05-27T10:35:00Z"/>
              <w:rFonts w:eastAsiaTheme="minorEastAsia" w:cstheme="minorBidi"/>
              <w:b w:val="0"/>
              <w:bCs w:val="0"/>
              <w:i w:val="0"/>
              <w:iCs w:val="0"/>
              <w:noProof/>
            </w:rPr>
          </w:pPr>
          <w:ins w:id="33"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"_Toc104540150"</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Submitting CRID/FHIR Data Using the Postman Client</w:t>
            </w:r>
            <w:r>
              <w:rPr>
                <w:noProof/>
                <w:webHidden/>
              </w:rPr>
              <w:tab/>
            </w:r>
            <w:r>
              <w:rPr>
                <w:noProof/>
                <w:webHidden/>
              </w:rPr>
              <w:fldChar w:fldCharType="begin"/>
            </w:r>
            <w:r>
              <w:rPr>
                <w:noProof/>
                <w:webHidden/>
              </w:rPr>
              <w:instrText xml:space="preserve"> PAGEREF _Toc104540150 \h </w:instrText>
            </w:r>
            <w:r>
              <w:rPr>
                <w:noProof/>
                <w:webHidden/>
              </w:rPr>
            </w:r>
          </w:ins>
          <w:r>
            <w:rPr>
              <w:noProof/>
              <w:webHidden/>
            </w:rPr>
            <w:fldChar w:fldCharType="separate"/>
          </w:r>
          <w:ins w:id="34" w:author="Bob Milius" w:date="2022-05-27T10:35:00Z">
            <w:r>
              <w:rPr>
                <w:noProof/>
                <w:webHidden/>
              </w:rPr>
              <w:t>20</w:t>
            </w:r>
            <w:r>
              <w:rPr>
                <w:noProof/>
                <w:webHidden/>
              </w:rPr>
              <w:fldChar w:fldCharType="end"/>
            </w:r>
            <w:r w:rsidRPr="005002E5">
              <w:rPr>
                <w:rStyle w:val="Hyperlink"/>
                <w:noProof/>
              </w:rPr>
              <w:fldChar w:fldCharType="end"/>
            </w:r>
          </w:ins>
        </w:p>
        <w:p w14:paraId="491FCADF" w14:textId="1F6EDF84" w:rsidR="00EF2C0C" w:rsidRDefault="00EF2C0C">
          <w:pPr>
            <w:pStyle w:val="TOC1"/>
            <w:tabs>
              <w:tab w:val="right" w:leader="dot" w:pos="9350"/>
            </w:tabs>
            <w:rPr>
              <w:ins w:id="35" w:author="Bob Milius" w:date="2022-05-27T10:35:00Z"/>
              <w:rFonts w:eastAsiaTheme="minorEastAsia" w:cstheme="minorBidi"/>
              <w:b w:val="0"/>
              <w:bCs w:val="0"/>
              <w:i w:val="0"/>
              <w:iCs w:val="0"/>
              <w:noProof/>
            </w:rPr>
          </w:pPr>
          <w:ins w:id="36"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"_Toc104540151"</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Appendix 1: CIBMTR Supported Labs and Associated LOINC Codes</w:t>
            </w:r>
            <w:r>
              <w:rPr>
                <w:noProof/>
                <w:webHidden/>
              </w:rPr>
              <w:tab/>
            </w:r>
            <w:r>
              <w:rPr>
                <w:noProof/>
                <w:webHidden/>
              </w:rPr>
              <w:fldChar w:fldCharType="begin"/>
            </w:r>
            <w:r>
              <w:rPr>
                <w:noProof/>
                <w:webHidden/>
              </w:rPr>
              <w:instrText xml:space="preserve"> PAGEREF _Toc104540151 \h </w:instrText>
            </w:r>
            <w:r>
              <w:rPr>
                <w:noProof/>
                <w:webHidden/>
              </w:rPr>
            </w:r>
          </w:ins>
          <w:r>
            <w:rPr>
              <w:noProof/>
              <w:webHidden/>
            </w:rPr>
            <w:fldChar w:fldCharType="separate"/>
          </w:r>
          <w:ins w:id="37" w:author="Bob Milius" w:date="2022-05-27T10:35:00Z">
            <w:r>
              <w:rPr>
                <w:noProof/>
                <w:webHidden/>
              </w:rPr>
              <w:t>21</w:t>
            </w:r>
            <w:r>
              <w:rPr>
                <w:noProof/>
                <w:webHidden/>
              </w:rPr>
              <w:fldChar w:fldCharType="end"/>
            </w:r>
            <w:r w:rsidRPr="005002E5">
              <w:rPr>
                <w:rStyle w:val="Hyperlink"/>
                <w:noProof/>
              </w:rPr>
              <w:fldChar w:fldCharType="end"/>
            </w:r>
          </w:ins>
        </w:p>
        <w:p w14:paraId="63B6B682" w14:textId="6A6F950A" w:rsidR="00EF2C0C" w:rsidRDefault="00EF2C0C">
          <w:pPr>
            <w:pStyle w:val="TOC1"/>
            <w:tabs>
              <w:tab w:val="right" w:leader="dot" w:pos="9350"/>
            </w:tabs>
            <w:rPr>
              <w:ins w:id="38" w:author="Bob Milius" w:date="2022-05-27T10:35:00Z"/>
              <w:rFonts w:eastAsiaTheme="minorEastAsia" w:cstheme="minorBidi"/>
              <w:b w:val="0"/>
              <w:bCs w:val="0"/>
              <w:i w:val="0"/>
              <w:iCs w:val="0"/>
              <w:noProof/>
            </w:rPr>
          </w:pPr>
          <w:ins w:id="39"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"_Toc104540152"</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Appendix 2: Frequently Asked Questions</w:t>
            </w:r>
            <w:r>
              <w:rPr>
                <w:noProof/>
                <w:webHidden/>
              </w:rPr>
              <w:tab/>
            </w:r>
            <w:r>
              <w:rPr>
                <w:noProof/>
                <w:webHidden/>
              </w:rPr>
              <w:fldChar w:fldCharType="begin"/>
            </w:r>
            <w:r>
              <w:rPr>
                <w:noProof/>
                <w:webHidden/>
              </w:rPr>
              <w:instrText xml:space="preserve"> PAGEREF _Toc104540152 \h </w:instrText>
            </w:r>
            <w:r>
              <w:rPr>
                <w:noProof/>
                <w:webHidden/>
              </w:rPr>
            </w:r>
          </w:ins>
          <w:r>
            <w:rPr>
              <w:noProof/>
              <w:webHidden/>
            </w:rPr>
            <w:fldChar w:fldCharType="separate"/>
          </w:r>
          <w:ins w:id="40" w:author="Bob Milius" w:date="2022-05-27T10:35:00Z">
            <w:r>
              <w:rPr>
                <w:noProof/>
                <w:webHidden/>
              </w:rPr>
              <w:t>22</w:t>
            </w:r>
            <w:r>
              <w:rPr>
                <w:noProof/>
                <w:webHidden/>
              </w:rPr>
              <w:fldChar w:fldCharType="end"/>
            </w:r>
            <w:r w:rsidRPr="005002E5">
              <w:rPr>
                <w:rStyle w:val="Hyperlink"/>
                <w:noProof/>
              </w:rPr>
              <w:fldChar w:fldCharType="end"/>
            </w:r>
          </w:ins>
        </w:p>
        <w:p w14:paraId="73848FD6" w14:textId="1B9A8194" w:rsidR="00EF2C0C" w:rsidRDefault="00EF2C0C">
          <w:pPr>
            <w:pStyle w:val="TOC1"/>
            <w:tabs>
              <w:tab w:val="right" w:leader="dot" w:pos="9350"/>
            </w:tabs>
            <w:rPr>
              <w:ins w:id="41" w:author="Bob Milius" w:date="2022-05-27T10:35:00Z"/>
              <w:rFonts w:eastAsiaTheme="minorEastAsia" w:cstheme="minorBidi"/>
              <w:b w:val="0"/>
              <w:bCs w:val="0"/>
              <w:i w:val="0"/>
              <w:iCs w:val="0"/>
              <w:noProof/>
            </w:rPr>
          </w:pPr>
          <w:ins w:id="42"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"_Toc104540153"</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Appendix 3: Example Code</w:t>
            </w:r>
            <w:r>
              <w:rPr>
                <w:noProof/>
                <w:webHidden/>
              </w:rPr>
              <w:tab/>
            </w:r>
            <w:r>
              <w:rPr>
                <w:noProof/>
                <w:webHidden/>
              </w:rPr>
              <w:fldChar w:fldCharType="begin"/>
            </w:r>
            <w:r>
              <w:rPr>
                <w:noProof/>
                <w:webHidden/>
              </w:rPr>
              <w:instrText xml:space="preserve"> PAGEREF _Toc104540153 \h </w:instrText>
            </w:r>
            <w:r>
              <w:rPr>
                <w:noProof/>
                <w:webHidden/>
              </w:rPr>
            </w:r>
          </w:ins>
          <w:r>
            <w:rPr>
              <w:noProof/>
              <w:webHidden/>
            </w:rPr>
            <w:fldChar w:fldCharType="separate"/>
          </w:r>
          <w:ins w:id="43" w:author="Bob Milius" w:date="2022-05-27T10:35:00Z">
            <w:r>
              <w:rPr>
                <w:noProof/>
                <w:webHidden/>
              </w:rPr>
              <w:t>23</w:t>
            </w:r>
            <w:r>
              <w:rPr>
                <w:noProof/>
                <w:webHidden/>
              </w:rPr>
              <w:fldChar w:fldCharType="end"/>
            </w:r>
            <w:r w:rsidRPr="005002E5">
              <w:rPr>
                <w:rStyle w:val="Hyperlink"/>
                <w:noProof/>
              </w:rPr>
              <w:fldChar w:fldCharType="end"/>
            </w:r>
          </w:ins>
        </w:p>
        <w:p w14:paraId="3F8EF330" w14:textId="0F56A6FE" w:rsidR="00EF2C0C" w:rsidRDefault="00EF2C0C">
          <w:pPr>
            <w:pStyle w:val="TOC2"/>
            <w:rPr>
              <w:ins w:id="44" w:author="Bob Milius" w:date="2022-05-27T10:35:00Z"/>
              <w:rFonts w:eastAsiaTheme="minorEastAsia" w:cstheme="minorBidi"/>
              <w:b w:val="0"/>
              <w:bCs w:val="0"/>
              <w:noProof/>
              <w:sz w:val="24"/>
              <w:szCs w:val="24"/>
            </w:rPr>
          </w:pPr>
          <w:ins w:id="45"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"_Toc104540154"</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Request Authorization Token</w:t>
            </w:r>
            <w:r>
              <w:rPr>
                <w:noProof/>
                <w:webHidden/>
              </w:rPr>
              <w:tab/>
            </w:r>
            <w:r>
              <w:rPr>
                <w:noProof/>
                <w:webHidden/>
              </w:rPr>
              <w:fldChar w:fldCharType="begin"/>
            </w:r>
            <w:r>
              <w:rPr>
                <w:noProof/>
                <w:webHidden/>
              </w:rPr>
              <w:instrText xml:space="preserve"> PAGEREF _Toc104540154 \h </w:instrText>
            </w:r>
            <w:r>
              <w:rPr>
                <w:noProof/>
                <w:webHidden/>
              </w:rPr>
            </w:r>
          </w:ins>
          <w:r>
            <w:rPr>
              <w:noProof/>
              <w:webHidden/>
            </w:rPr>
            <w:fldChar w:fldCharType="separate"/>
          </w:r>
          <w:ins w:id="46" w:author="Bob Milius" w:date="2022-05-27T10:35:00Z">
            <w:r>
              <w:rPr>
                <w:noProof/>
                <w:webHidden/>
              </w:rPr>
              <w:t>23</w:t>
            </w:r>
            <w:r>
              <w:rPr>
                <w:noProof/>
                <w:webHidden/>
              </w:rPr>
              <w:fldChar w:fldCharType="end"/>
            </w:r>
            <w:r w:rsidRPr="005002E5">
              <w:rPr>
                <w:rStyle w:val="Hyperlink"/>
                <w:noProof/>
              </w:rPr>
              <w:fldChar w:fldCharType="end"/>
            </w:r>
          </w:ins>
        </w:p>
        <w:p w14:paraId="6A144862" w14:textId="1E923CD0" w:rsidR="00EF2C0C" w:rsidRDefault="00EF2C0C">
          <w:pPr>
            <w:pStyle w:val="TOC2"/>
            <w:rPr>
              <w:ins w:id="47" w:author="Bob Milius" w:date="2022-05-27T10:35:00Z"/>
              <w:rFonts w:eastAsiaTheme="minorEastAsia" w:cstheme="minorBidi"/>
              <w:b w:val="0"/>
              <w:bCs w:val="0"/>
              <w:noProof/>
              <w:sz w:val="24"/>
              <w:szCs w:val="24"/>
            </w:rPr>
          </w:pPr>
          <w:ins w:id="48"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"_Toc104540155"</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CRID Lookup/Registration</w:t>
            </w:r>
            <w:r>
              <w:rPr>
                <w:noProof/>
                <w:webHidden/>
              </w:rPr>
              <w:tab/>
            </w:r>
            <w:r>
              <w:rPr>
                <w:noProof/>
                <w:webHidden/>
              </w:rPr>
              <w:fldChar w:fldCharType="begin"/>
            </w:r>
            <w:r>
              <w:rPr>
                <w:noProof/>
                <w:webHidden/>
              </w:rPr>
              <w:instrText xml:space="preserve"> PAGEREF _Toc104540155 \h </w:instrText>
            </w:r>
            <w:r>
              <w:rPr>
                <w:noProof/>
                <w:webHidden/>
              </w:rPr>
            </w:r>
          </w:ins>
          <w:r>
            <w:rPr>
              <w:noProof/>
              <w:webHidden/>
            </w:rPr>
            <w:fldChar w:fldCharType="separate"/>
          </w:r>
          <w:ins w:id="49" w:author="Bob Milius" w:date="2022-05-27T10:35:00Z">
            <w:r>
              <w:rPr>
                <w:noProof/>
                <w:webHidden/>
              </w:rPr>
              <w:t>24</w:t>
            </w:r>
            <w:r>
              <w:rPr>
                <w:noProof/>
                <w:webHidden/>
              </w:rPr>
              <w:fldChar w:fldCharType="end"/>
            </w:r>
            <w:r w:rsidRPr="005002E5">
              <w:rPr>
                <w:rStyle w:val="Hyperlink"/>
                <w:noProof/>
              </w:rPr>
              <w:fldChar w:fldCharType="end"/>
            </w:r>
          </w:ins>
        </w:p>
        <w:p w14:paraId="2729D08A" w14:textId="5230F0F9" w:rsidR="00EF2C0C" w:rsidRDefault="00EF2C0C">
          <w:pPr>
            <w:pStyle w:val="TOC2"/>
            <w:rPr>
              <w:ins w:id="50" w:author="Bob Milius" w:date="2022-05-27T10:35:00Z"/>
              <w:rFonts w:eastAsiaTheme="minorEastAsia" w:cstheme="minorBidi"/>
              <w:b w:val="0"/>
              <w:bCs w:val="0"/>
              <w:noProof/>
              <w:sz w:val="24"/>
              <w:szCs w:val="24"/>
            </w:rPr>
          </w:pPr>
          <w:ins w:id="51"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"_Toc104540156"</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Patient search by CRID</w:t>
            </w:r>
            <w:r>
              <w:rPr>
                <w:noProof/>
                <w:webHidden/>
              </w:rPr>
              <w:tab/>
            </w:r>
            <w:r>
              <w:rPr>
                <w:noProof/>
                <w:webHidden/>
              </w:rPr>
              <w:fldChar w:fldCharType="begin"/>
            </w:r>
            <w:r>
              <w:rPr>
                <w:noProof/>
                <w:webHidden/>
              </w:rPr>
              <w:instrText xml:space="preserve"> PAGEREF _Toc104540156 \h </w:instrText>
            </w:r>
            <w:r>
              <w:rPr>
                <w:noProof/>
                <w:webHidden/>
              </w:rPr>
            </w:r>
          </w:ins>
          <w:r>
            <w:rPr>
              <w:noProof/>
              <w:webHidden/>
            </w:rPr>
            <w:fldChar w:fldCharType="separate"/>
          </w:r>
          <w:ins w:id="52" w:author="Bob Milius" w:date="2022-05-27T10:35:00Z">
            <w:r>
              <w:rPr>
                <w:noProof/>
                <w:webHidden/>
              </w:rPr>
              <w:t>25</w:t>
            </w:r>
            <w:r>
              <w:rPr>
                <w:noProof/>
                <w:webHidden/>
              </w:rPr>
              <w:fldChar w:fldCharType="end"/>
            </w:r>
            <w:r w:rsidRPr="005002E5">
              <w:rPr>
                <w:rStyle w:val="Hyperlink"/>
                <w:noProof/>
              </w:rPr>
              <w:fldChar w:fldCharType="end"/>
            </w:r>
          </w:ins>
        </w:p>
        <w:p w14:paraId="0A31F80E" w14:textId="50014E75" w:rsidR="00EF2C0C" w:rsidRDefault="00EF2C0C">
          <w:pPr>
            <w:pStyle w:val="TOC2"/>
            <w:rPr>
              <w:ins w:id="53" w:author="Bob Milius" w:date="2022-05-27T10:35:00Z"/>
              <w:rFonts w:eastAsiaTheme="minorEastAsia" w:cstheme="minorBidi"/>
              <w:b w:val="0"/>
              <w:bCs w:val="0"/>
              <w:noProof/>
              <w:sz w:val="24"/>
              <w:szCs w:val="24"/>
            </w:rPr>
          </w:pPr>
          <w:ins w:id="54"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"_Toc104540157"</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POST Patient</w:t>
            </w:r>
            <w:r>
              <w:rPr>
                <w:noProof/>
                <w:webHidden/>
              </w:rPr>
              <w:tab/>
            </w:r>
            <w:r>
              <w:rPr>
                <w:noProof/>
                <w:webHidden/>
              </w:rPr>
              <w:fldChar w:fldCharType="begin"/>
            </w:r>
            <w:r>
              <w:rPr>
                <w:noProof/>
                <w:webHidden/>
              </w:rPr>
              <w:instrText xml:space="preserve"> PAGEREF _Toc104540157 \h </w:instrText>
            </w:r>
            <w:r>
              <w:rPr>
                <w:noProof/>
                <w:webHidden/>
              </w:rPr>
            </w:r>
          </w:ins>
          <w:r>
            <w:rPr>
              <w:noProof/>
              <w:webHidden/>
            </w:rPr>
            <w:fldChar w:fldCharType="separate"/>
          </w:r>
          <w:ins w:id="55" w:author="Bob Milius" w:date="2022-05-27T10:35:00Z">
            <w:r>
              <w:rPr>
                <w:noProof/>
                <w:webHidden/>
              </w:rPr>
              <w:t>26</w:t>
            </w:r>
            <w:r>
              <w:rPr>
                <w:noProof/>
                <w:webHidden/>
              </w:rPr>
              <w:fldChar w:fldCharType="end"/>
            </w:r>
            <w:r w:rsidRPr="005002E5">
              <w:rPr>
                <w:rStyle w:val="Hyperlink"/>
                <w:noProof/>
              </w:rPr>
              <w:fldChar w:fldCharType="end"/>
            </w:r>
          </w:ins>
        </w:p>
        <w:p w14:paraId="3A05F439" w14:textId="49A81F61" w:rsidR="00EF2C0C" w:rsidRDefault="00EF2C0C">
          <w:pPr>
            <w:pStyle w:val="TOC2"/>
            <w:rPr>
              <w:ins w:id="56" w:author="Bob Milius" w:date="2022-05-27T10:35:00Z"/>
              <w:rFonts w:eastAsiaTheme="minorEastAsia" w:cstheme="minorBidi"/>
              <w:b w:val="0"/>
              <w:bCs w:val="0"/>
              <w:noProof/>
              <w:sz w:val="24"/>
              <w:szCs w:val="24"/>
            </w:rPr>
          </w:pPr>
          <w:ins w:id="57"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"_Toc104540158"</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POST Observation</w:t>
            </w:r>
            <w:r>
              <w:rPr>
                <w:noProof/>
                <w:webHidden/>
              </w:rPr>
              <w:tab/>
            </w:r>
            <w:r>
              <w:rPr>
                <w:noProof/>
                <w:webHidden/>
              </w:rPr>
              <w:fldChar w:fldCharType="begin"/>
            </w:r>
            <w:r>
              <w:rPr>
                <w:noProof/>
                <w:webHidden/>
              </w:rPr>
              <w:instrText xml:space="preserve"> PAGEREF _Toc104540158 \h </w:instrText>
            </w:r>
            <w:r>
              <w:rPr>
                <w:noProof/>
                <w:webHidden/>
              </w:rPr>
            </w:r>
          </w:ins>
          <w:r>
            <w:rPr>
              <w:noProof/>
              <w:webHidden/>
            </w:rPr>
            <w:fldChar w:fldCharType="separate"/>
          </w:r>
          <w:ins w:id="58" w:author="Bob Milius" w:date="2022-05-27T10:35:00Z">
            <w:r>
              <w:rPr>
                <w:noProof/>
                <w:webHidden/>
              </w:rPr>
              <w:t>27</w:t>
            </w:r>
            <w:r>
              <w:rPr>
                <w:noProof/>
                <w:webHidden/>
              </w:rPr>
              <w:fldChar w:fldCharType="end"/>
            </w:r>
            <w:r w:rsidRPr="005002E5">
              <w:rPr>
                <w:rStyle w:val="Hyperlink"/>
                <w:noProof/>
              </w:rPr>
              <w:fldChar w:fldCharType="end"/>
            </w:r>
          </w:ins>
        </w:p>
        <w:p w14:paraId="1176FEF5" w14:textId="5C854589" w:rsidR="00EF2C0C" w:rsidRDefault="00EF2C0C">
          <w:pPr>
            <w:pStyle w:val="TOC2"/>
            <w:rPr>
              <w:ins w:id="59" w:author="Bob Milius" w:date="2022-05-27T10:35:00Z"/>
              <w:rFonts w:eastAsiaTheme="minorEastAsia" w:cstheme="minorBidi"/>
              <w:b w:val="0"/>
              <w:bCs w:val="0"/>
              <w:noProof/>
              <w:sz w:val="24"/>
              <w:szCs w:val="24"/>
            </w:rPr>
          </w:pPr>
          <w:ins w:id="60" w:author="Bob Milius" w:date="2022-05-27T10:35:00Z">
            <w:r w:rsidRPr="005002E5">
              <w:rPr>
                <w:rStyle w:val="Hyperlink"/>
                <w:noProof/>
              </w:rPr>
              <w:fldChar w:fldCharType="begin"/>
            </w:r>
            <w:r w:rsidRPr="005002E5">
              <w:rPr>
                <w:rStyle w:val="Hyperlink"/>
                <w:noProof/>
              </w:rPr>
              <w:instrText xml:space="preserve"> </w:instrText>
            </w:r>
            <w:r>
              <w:rPr>
                <w:noProof/>
              </w:rPr>
              <w:instrText>HYPERLINK \l "_Toc104540159"</w:instrText>
            </w:r>
            <w:r w:rsidRPr="005002E5">
              <w:rPr>
                <w:rStyle w:val="Hyperlink"/>
                <w:noProof/>
              </w:rPr>
              <w:instrText xml:space="preserve"> </w:instrText>
            </w:r>
            <w:r w:rsidRPr="005002E5">
              <w:rPr>
                <w:rStyle w:val="Hyperlink"/>
                <w:noProof/>
              </w:rPr>
            </w:r>
            <w:r w:rsidRPr="005002E5">
              <w:rPr>
                <w:rStyle w:val="Hyperlink"/>
                <w:noProof/>
              </w:rPr>
              <w:fldChar w:fldCharType="separate"/>
            </w:r>
            <w:r w:rsidRPr="005002E5">
              <w:rPr>
                <w:rStyle w:val="Hyperlink"/>
                <w:noProof/>
              </w:rPr>
              <w:t>Observation search by CRID</w:t>
            </w:r>
            <w:r>
              <w:rPr>
                <w:noProof/>
                <w:webHidden/>
              </w:rPr>
              <w:tab/>
            </w:r>
            <w:r>
              <w:rPr>
                <w:noProof/>
                <w:webHidden/>
              </w:rPr>
              <w:fldChar w:fldCharType="begin"/>
            </w:r>
            <w:r>
              <w:rPr>
                <w:noProof/>
                <w:webHidden/>
              </w:rPr>
              <w:instrText xml:space="preserve"> PAGEREF _Toc104540159 \h </w:instrText>
            </w:r>
            <w:r>
              <w:rPr>
                <w:noProof/>
                <w:webHidden/>
              </w:rPr>
            </w:r>
          </w:ins>
          <w:r>
            <w:rPr>
              <w:noProof/>
              <w:webHidden/>
            </w:rPr>
            <w:fldChar w:fldCharType="separate"/>
          </w:r>
          <w:ins w:id="61" w:author="Bob Milius" w:date="2022-05-27T10:35:00Z">
            <w:r>
              <w:rPr>
                <w:noProof/>
                <w:webHidden/>
              </w:rPr>
              <w:t>28</w:t>
            </w:r>
            <w:r>
              <w:rPr>
                <w:noProof/>
                <w:webHidden/>
              </w:rPr>
              <w:fldChar w:fldCharType="end"/>
            </w:r>
            <w:r w:rsidRPr="005002E5">
              <w:rPr>
                <w:rStyle w:val="Hyperlink"/>
                <w:noProof/>
              </w:rPr>
              <w:fldChar w:fldCharType="end"/>
            </w:r>
          </w:ins>
        </w:p>
        <w:p w14:paraId="56453B49" w14:textId="1D1FC516" w:rsidR="009F3720" w:rsidDel="00EF2C0C" w:rsidRDefault="009F3720">
          <w:pPr>
            <w:pStyle w:val="TOC1"/>
            <w:tabs>
              <w:tab w:val="right" w:leader="dot" w:pos="9350"/>
            </w:tabs>
            <w:rPr>
              <w:del w:id="62" w:author="Bob Milius" w:date="2022-05-27T10:35:00Z"/>
              <w:rFonts w:eastAsiaTheme="minorEastAsia" w:cstheme="minorBidi"/>
              <w:b w:val="0"/>
              <w:bCs w:val="0"/>
              <w:i w:val="0"/>
              <w:iCs w:val="0"/>
              <w:noProof/>
            </w:rPr>
          </w:pPr>
          <w:del w:id="63" w:author="Bob Milius" w:date="2022-05-27T10:35:00Z">
            <w:r w:rsidRPr="00EF2C0C" w:rsidDel="00EF2C0C">
              <w:rPr>
                <w:noProof/>
                <w:rPrChange w:id="64" w:author="Bob Milius" w:date="2022-05-27T10:35:00Z">
                  <w:rPr>
                    <w:rStyle w:val="Hyperlink"/>
                    <w:noProof/>
                  </w:rPr>
                </w:rPrChange>
              </w:rPr>
              <w:delText>Introduction</w:delText>
            </w:r>
            <w:r w:rsidDel="00EF2C0C">
              <w:rPr>
                <w:noProof/>
                <w:webHidden/>
              </w:rPr>
              <w:tab/>
            </w:r>
            <w:r w:rsidR="00650BED" w:rsidDel="00EF2C0C">
              <w:rPr>
                <w:noProof/>
                <w:webHidden/>
              </w:rPr>
              <w:delText>2</w:delText>
            </w:r>
          </w:del>
        </w:p>
        <w:p w14:paraId="390033E4" w14:textId="5BA98488" w:rsidR="009F3720" w:rsidDel="00EF2C0C" w:rsidRDefault="009F3720">
          <w:pPr>
            <w:pStyle w:val="TOC1"/>
            <w:tabs>
              <w:tab w:val="right" w:leader="dot" w:pos="9350"/>
            </w:tabs>
            <w:rPr>
              <w:del w:id="65" w:author="Bob Milius" w:date="2022-05-27T10:35:00Z"/>
              <w:rFonts w:eastAsiaTheme="minorEastAsia" w:cstheme="minorBidi"/>
              <w:b w:val="0"/>
              <w:bCs w:val="0"/>
              <w:i w:val="0"/>
              <w:iCs w:val="0"/>
              <w:noProof/>
            </w:rPr>
          </w:pPr>
          <w:del w:id="66" w:author="Bob Milius" w:date="2022-05-27T10:35:00Z">
            <w:r w:rsidRPr="00EF2C0C" w:rsidDel="00EF2C0C">
              <w:rPr>
                <w:noProof/>
                <w:rPrChange w:id="67" w:author="Bob Milius" w:date="2022-05-27T10:35:00Z">
                  <w:rPr>
                    <w:rStyle w:val="Hyperlink"/>
                    <w:noProof/>
                  </w:rPr>
                </w:rPrChange>
              </w:rPr>
              <w:delText>Access Credentials</w:delText>
            </w:r>
            <w:r w:rsidDel="00EF2C0C">
              <w:rPr>
                <w:noProof/>
                <w:webHidden/>
              </w:rPr>
              <w:tab/>
            </w:r>
            <w:r w:rsidR="00650BED" w:rsidDel="00EF2C0C">
              <w:rPr>
                <w:noProof/>
                <w:webHidden/>
              </w:rPr>
              <w:delText>3</w:delText>
            </w:r>
          </w:del>
        </w:p>
        <w:p w14:paraId="57D37989" w14:textId="1280005B" w:rsidR="009F3720" w:rsidDel="00EF2C0C" w:rsidRDefault="009F3720">
          <w:pPr>
            <w:pStyle w:val="TOC1"/>
            <w:tabs>
              <w:tab w:val="right" w:leader="dot" w:pos="9350"/>
            </w:tabs>
            <w:rPr>
              <w:del w:id="68" w:author="Bob Milius" w:date="2022-05-27T10:35:00Z"/>
              <w:rFonts w:eastAsiaTheme="minorEastAsia" w:cstheme="minorBidi"/>
              <w:b w:val="0"/>
              <w:bCs w:val="0"/>
              <w:i w:val="0"/>
              <w:iCs w:val="0"/>
              <w:noProof/>
            </w:rPr>
          </w:pPr>
          <w:del w:id="69" w:author="Bob Milius" w:date="2022-05-27T10:35:00Z">
            <w:r w:rsidRPr="00EF2C0C" w:rsidDel="00EF2C0C">
              <w:rPr>
                <w:noProof/>
                <w:rPrChange w:id="70" w:author="Bob Milius" w:date="2022-05-27T10:35:00Z">
                  <w:rPr>
                    <w:rStyle w:val="Hyperlink"/>
                    <w:noProof/>
                  </w:rPr>
                </w:rPrChange>
              </w:rPr>
              <w:delText>Recommended Data Submission Workflow</w:delText>
            </w:r>
            <w:r w:rsidDel="00EF2C0C">
              <w:rPr>
                <w:noProof/>
                <w:webHidden/>
              </w:rPr>
              <w:tab/>
            </w:r>
            <w:r w:rsidR="00650BED" w:rsidDel="00EF2C0C">
              <w:rPr>
                <w:noProof/>
                <w:webHidden/>
              </w:rPr>
              <w:delText>6</w:delText>
            </w:r>
          </w:del>
        </w:p>
        <w:p w14:paraId="66EA5016" w14:textId="31DE158B" w:rsidR="009F3720" w:rsidDel="00EF2C0C" w:rsidRDefault="009F3720" w:rsidP="00E7169F">
          <w:pPr>
            <w:pStyle w:val="TOC2"/>
            <w:rPr>
              <w:del w:id="71" w:author="Bob Milius" w:date="2022-05-27T10:35:00Z"/>
              <w:rFonts w:eastAsiaTheme="minorEastAsia" w:cstheme="minorBidi"/>
              <w:noProof/>
              <w:sz w:val="24"/>
              <w:szCs w:val="24"/>
            </w:rPr>
          </w:pPr>
          <w:del w:id="72" w:author="Bob Milius" w:date="2022-05-27T10:35:00Z">
            <w:r w:rsidRPr="00EF2C0C" w:rsidDel="00EF2C0C">
              <w:rPr>
                <w:noProof/>
                <w:rPrChange w:id="73" w:author="Bob Milius" w:date="2022-05-27T10:35:00Z">
                  <w:rPr>
                    <w:rStyle w:val="Hyperlink"/>
                    <w:noProof/>
                  </w:rPr>
                </w:rPrChange>
              </w:rPr>
              <w:delText>Base URLs</w:delText>
            </w:r>
            <w:r w:rsidDel="00EF2C0C">
              <w:rPr>
                <w:noProof/>
                <w:webHidden/>
              </w:rPr>
              <w:tab/>
            </w:r>
            <w:r w:rsidR="00650BED" w:rsidDel="00EF2C0C">
              <w:rPr>
                <w:noProof/>
                <w:webHidden/>
              </w:rPr>
              <w:delText>6</w:delText>
            </w:r>
          </w:del>
        </w:p>
        <w:p w14:paraId="460F5B98" w14:textId="54AC3B8B" w:rsidR="009F3720" w:rsidDel="00EF2C0C" w:rsidRDefault="009F3720" w:rsidP="00E7169F">
          <w:pPr>
            <w:pStyle w:val="TOC2"/>
            <w:rPr>
              <w:del w:id="74" w:author="Bob Milius" w:date="2022-05-27T10:35:00Z"/>
              <w:rFonts w:eastAsiaTheme="minorEastAsia" w:cstheme="minorBidi"/>
              <w:noProof/>
              <w:sz w:val="24"/>
              <w:szCs w:val="24"/>
            </w:rPr>
          </w:pPr>
          <w:del w:id="75" w:author="Bob Milius" w:date="2022-05-27T10:35:00Z">
            <w:r w:rsidRPr="00EF2C0C" w:rsidDel="00EF2C0C">
              <w:rPr>
                <w:noProof/>
                <w:rPrChange w:id="76" w:author="Bob Milius" w:date="2022-05-27T10:35:00Z">
                  <w:rPr>
                    <w:rStyle w:val="Hyperlink"/>
                    <w:noProof/>
                  </w:rPr>
                </w:rPrChange>
              </w:rPr>
              <w:delText>Security tags</w:delText>
            </w:r>
            <w:r w:rsidDel="00EF2C0C">
              <w:rPr>
                <w:noProof/>
                <w:webHidden/>
              </w:rPr>
              <w:tab/>
            </w:r>
            <w:r w:rsidR="00650BED" w:rsidDel="00EF2C0C">
              <w:rPr>
                <w:noProof/>
                <w:webHidden/>
              </w:rPr>
              <w:delText>6</w:delText>
            </w:r>
          </w:del>
        </w:p>
        <w:p w14:paraId="5639BCDF" w14:textId="08652094" w:rsidR="009F3720" w:rsidDel="00EF2C0C" w:rsidRDefault="009F3720" w:rsidP="00E7169F">
          <w:pPr>
            <w:pStyle w:val="TOC2"/>
            <w:rPr>
              <w:del w:id="77" w:author="Bob Milius" w:date="2022-05-27T10:35:00Z"/>
              <w:rFonts w:eastAsiaTheme="minorEastAsia" w:cstheme="minorBidi"/>
              <w:noProof/>
              <w:sz w:val="24"/>
              <w:szCs w:val="24"/>
            </w:rPr>
          </w:pPr>
          <w:del w:id="78" w:author="Bob Milius" w:date="2022-05-27T10:35:00Z">
            <w:r w:rsidRPr="00EF2C0C" w:rsidDel="00EF2C0C">
              <w:rPr>
                <w:noProof/>
                <w:rPrChange w:id="79" w:author="Bob Milius" w:date="2022-05-27T10:35:00Z">
                  <w:rPr>
                    <w:rStyle w:val="Hyperlink"/>
                    <w:noProof/>
                  </w:rPr>
                </w:rPrChange>
              </w:rPr>
              <w:delText>Step 1: Register patient and receive CRID</w:delText>
            </w:r>
            <w:r w:rsidDel="00EF2C0C">
              <w:rPr>
                <w:noProof/>
                <w:webHidden/>
              </w:rPr>
              <w:tab/>
            </w:r>
            <w:r w:rsidR="00650BED" w:rsidDel="00EF2C0C">
              <w:rPr>
                <w:noProof/>
                <w:webHidden/>
              </w:rPr>
              <w:delText>7</w:delText>
            </w:r>
          </w:del>
        </w:p>
        <w:p w14:paraId="000F8B03" w14:textId="54360E52" w:rsidR="009F3720" w:rsidDel="00EF2C0C" w:rsidRDefault="009F3720" w:rsidP="00E7169F">
          <w:pPr>
            <w:pStyle w:val="TOC2"/>
            <w:rPr>
              <w:del w:id="80" w:author="Bob Milius" w:date="2022-05-27T10:35:00Z"/>
              <w:rFonts w:eastAsiaTheme="minorEastAsia" w:cstheme="minorBidi"/>
              <w:noProof/>
              <w:sz w:val="24"/>
              <w:szCs w:val="24"/>
            </w:rPr>
          </w:pPr>
          <w:del w:id="81" w:author="Bob Milius" w:date="2022-05-27T10:35:00Z">
            <w:r w:rsidRPr="00EF2C0C" w:rsidDel="00EF2C0C">
              <w:rPr>
                <w:noProof/>
                <w:rPrChange w:id="82" w:author="Bob Milius" w:date="2022-05-27T10:35:00Z">
                  <w:rPr>
                    <w:rStyle w:val="Hyperlink"/>
                    <w:noProof/>
                  </w:rPr>
                </w:rPrChange>
              </w:rPr>
              <w:delText>Step 2: Search for existing Patient resource with CRID</w:delText>
            </w:r>
            <w:r w:rsidDel="00EF2C0C">
              <w:rPr>
                <w:noProof/>
                <w:webHidden/>
              </w:rPr>
              <w:tab/>
            </w:r>
            <w:r w:rsidR="00650BED" w:rsidDel="00EF2C0C">
              <w:rPr>
                <w:noProof/>
                <w:webHidden/>
              </w:rPr>
              <w:delText>10</w:delText>
            </w:r>
          </w:del>
        </w:p>
        <w:p w14:paraId="6F5496F4" w14:textId="4929A0D8" w:rsidR="009F3720" w:rsidDel="00EF2C0C" w:rsidRDefault="009F3720" w:rsidP="00E7169F">
          <w:pPr>
            <w:pStyle w:val="TOC2"/>
            <w:rPr>
              <w:del w:id="83" w:author="Bob Milius" w:date="2022-05-27T10:35:00Z"/>
              <w:rFonts w:eastAsiaTheme="minorEastAsia" w:cstheme="minorBidi"/>
              <w:noProof/>
              <w:sz w:val="24"/>
              <w:szCs w:val="24"/>
            </w:rPr>
          </w:pPr>
          <w:del w:id="84" w:author="Bob Milius" w:date="2022-05-27T10:35:00Z">
            <w:r w:rsidRPr="00EF2C0C" w:rsidDel="00EF2C0C">
              <w:rPr>
                <w:noProof/>
                <w:rPrChange w:id="85" w:author="Bob Milius" w:date="2022-05-27T10:35:00Z">
                  <w:rPr>
                    <w:rStyle w:val="Hyperlink"/>
                    <w:noProof/>
                  </w:rPr>
                </w:rPrChange>
              </w:rPr>
              <w:delText>Step 3: Submit Patient FHIR Resource</w:delText>
            </w:r>
            <w:r w:rsidDel="00EF2C0C">
              <w:rPr>
                <w:noProof/>
                <w:webHidden/>
              </w:rPr>
              <w:tab/>
            </w:r>
            <w:r w:rsidR="00650BED" w:rsidDel="00EF2C0C">
              <w:rPr>
                <w:noProof/>
                <w:webHidden/>
              </w:rPr>
              <w:delText>11</w:delText>
            </w:r>
          </w:del>
        </w:p>
        <w:p w14:paraId="1B2FF692" w14:textId="67D224D0" w:rsidR="009F3720" w:rsidDel="00EF2C0C" w:rsidRDefault="009F3720" w:rsidP="00E7169F">
          <w:pPr>
            <w:pStyle w:val="TOC2"/>
            <w:rPr>
              <w:del w:id="86" w:author="Bob Milius" w:date="2022-05-27T10:35:00Z"/>
              <w:rFonts w:eastAsiaTheme="minorEastAsia" w:cstheme="minorBidi"/>
              <w:noProof/>
              <w:sz w:val="24"/>
              <w:szCs w:val="24"/>
            </w:rPr>
          </w:pPr>
          <w:del w:id="87" w:author="Bob Milius" w:date="2022-05-27T10:35:00Z">
            <w:r w:rsidRPr="00EF2C0C" w:rsidDel="00EF2C0C">
              <w:rPr>
                <w:noProof/>
                <w:rPrChange w:id="88" w:author="Bob Milius" w:date="2022-05-27T10:35:00Z">
                  <w:rPr>
                    <w:rStyle w:val="Hyperlink"/>
                    <w:noProof/>
                  </w:rPr>
                </w:rPrChange>
              </w:rPr>
              <w:delText>Step 4: Submit Observation FHIR Resources</w:delText>
            </w:r>
            <w:r w:rsidDel="00EF2C0C">
              <w:rPr>
                <w:noProof/>
                <w:webHidden/>
              </w:rPr>
              <w:tab/>
            </w:r>
            <w:r w:rsidR="00650BED" w:rsidDel="00EF2C0C">
              <w:rPr>
                <w:noProof/>
                <w:webHidden/>
              </w:rPr>
              <w:delText>16</w:delText>
            </w:r>
          </w:del>
        </w:p>
        <w:p w14:paraId="1A12FDC2" w14:textId="517C5239" w:rsidR="009F3720" w:rsidDel="00EF2C0C" w:rsidRDefault="009F3720">
          <w:pPr>
            <w:pStyle w:val="TOC1"/>
            <w:tabs>
              <w:tab w:val="right" w:leader="dot" w:pos="9350"/>
            </w:tabs>
            <w:rPr>
              <w:del w:id="89" w:author="Bob Milius" w:date="2022-05-27T10:35:00Z"/>
              <w:rFonts w:eastAsiaTheme="minorEastAsia" w:cstheme="minorBidi"/>
              <w:b w:val="0"/>
              <w:bCs w:val="0"/>
              <w:i w:val="0"/>
              <w:iCs w:val="0"/>
              <w:noProof/>
            </w:rPr>
          </w:pPr>
          <w:del w:id="90" w:author="Bob Milius" w:date="2022-05-27T10:35:00Z">
            <w:r w:rsidRPr="00EF2C0C" w:rsidDel="00EF2C0C">
              <w:rPr>
                <w:noProof/>
                <w:rPrChange w:id="91" w:author="Bob Milius" w:date="2022-05-27T10:35:00Z">
                  <w:rPr>
                    <w:rStyle w:val="Hyperlink"/>
                    <w:noProof/>
                  </w:rPr>
                </w:rPrChange>
              </w:rPr>
              <w:delText>Submitting CRID/FHIR Data Using the Postman Client</w:delText>
            </w:r>
            <w:r w:rsidDel="00EF2C0C">
              <w:rPr>
                <w:noProof/>
                <w:webHidden/>
              </w:rPr>
              <w:tab/>
            </w:r>
            <w:r w:rsidR="00650BED" w:rsidDel="00EF2C0C">
              <w:rPr>
                <w:noProof/>
                <w:webHidden/>
              </w:rPr>
              <w:delText>20</w:delText>
            </w:r>
          </w:del>
        </w:p>
        <w:p w14:paraId="659DB039" w14:textId="6245546D" w:rsidR="009F3720" w:rsidDel="00EF2C0C" w:rsidRDefault="009F3720">
          <w:pPr>
            <w:pStyle w:val="TOC1"/>
            <w:tabs>
              <w:tab w:val="right" w:leader="dot" w:pos="9350"/>
            </w:tabs>
            <w:rPr>
              <w:del w:id="92" w:author="Bob Milius" w:date="2022-05-27T10:35:00Z"/>
              <w:rFonts w:eastAsiaTheme="minorEastAsia" w:cstheme="minorBidi"/>
              <w:b w:val="0"/>
              <w:bCs w:val="0"/>
              <w:i w:val="0"/>
              <w:iCs w:val="0"/>
              <w:noProof/>
            </w:rPr>
          </w:pPr>
          <w:del w:id="93" w:author="Bob Milius" w:date="2022-05-27T10:35:00Z">
            <w:r w:rsidRPr="00EF2C0C" w:rsidDel="00EF2C0C">
              <w:rPr>
                <w:noProof/>
                <w:rPrChange w:id="94" w:author="Bob Milius" w:date="2022-05-27T10:35:00Z">
                  <w:rPr>
                    <w:rStyle w:val="Hyperlink"/>
                    <w:noProof/>
                  </w:rPr>
                </w:rPrChange>
              </w:rPr>
              <w:delText>Appendix 1: CIBMTR Supported Labs and Associated LOINC Codes</w:delText>
            </w:r>
            <w:r w:rsidDel="00EF2C0C">
              <w:rPr>
                <w:noProof/>
                <w:webHidden/>
              </w:rPr>
              <w:tab/>
            </w:r>
            <w:r w:rsidR="00650BED" w:rsidDel="00EF2C0C">
              <w:rPr>
                <w:noProof/>
                <w:webHidden/>
              </w:rPr>
              <w:delText>21</w:delText>
            </w:r>
          </w:del>
        </w:p>
        <w:p w14:paraId="6D7E761D" w14:textId="58D01A5D" w:rsidR="009F3720" w:rsidDel="00EF2C0C" w:rsidRDefault="009F3720">
          <w:pPr>
            <w:pStyle w:val="TOC1"/>
            <w:tabs>
              <w:tab w:val="right" w:leader="dot" w:pos="9350"/>
            </w:tabs>
            <w:rPr>
              <w:del w:id="95" w:author="Bob Milius" w:date="2022-05-27T10:35:00Z"/>
              <w:rFonts w:eastAsiaTheme="minorEastAsia" w:cstheme="minorBidi"/>
              <w:b w:val="0"/>
              <w:bCs w:val="0"/>
              <w:i w:val="0"/>
              <w:iCs w:val="0"/>
              <w:noProof/>
            </w:rPr>
          </w:pPr>
          <w:del w:id="96" w:author="Bob Milius" w:date="2022-05-27T10:35:00Z">
            <w:r w:rsidRPr="00EF2C0C" w:rsidDel="00EF2C0C">
              <w:rPr>
                <w:noProof/>
                <w:rPrChange w:id="97" w:author="Bob Milius" w:date="2022-05-27T10:35:00Z">
                  <w:rPr>
                    <w:rStyle w:val="Hyperlink"/>
                    <w:noProof/>
                  </w:rPr>
                </w:rPrChange>
              </w:rPr>
              <w:delText>Appendix 2: Frequently Asked Questions</w:delText>
            </w:r>
            <w:r w:rsidDel="00EF2C0C">
              <w:rPr>
                <w:noProof/>
                <w:webHidden/>
              </w:rPr>
              <w:tab/>
            </w:r>
            <w:r w:rsidR="00650BED" w:rsidDel="00EF2C0C">
              <w:rPr>
                <w:noProof/>
                <w:webHidden/>
              </w:rPr>
              <w:delText>26</w:delText>
            </w:r>
          </w:del>
        </w:p>
        <w:p w14:paraId="27861698" w14:textId="11D410AD" w:rsidR="009F3720" w:rsidDel="00EF2C0C" w:rsidRDefault="009F3720">
          <w:pPr>
            <w:pStyle w:val="TOC1"/>
            <w:tabs>
              <w:tab w:val="right" w:leader="dot" w:pos="9350"/>
            </w:tabs>
            <w:rPr>
              <w:del w:id="98" w:author="Bob Milius" w:date="2022-05-27T10:35:00Z"/>
              <w:rFonts w:eastAsiaTheme="minorEastAsia" w:cstheme="minorBidi"/>
              <w:b w:val="0"/>
              <w:bCs w:val="0"/>
              <w:i w:val="0"/>
              <w:iCs w:val="0"/>
              <w:noProof/>
            </w:rPr>
          </w:pPr>
          <w:del w:id="99" w:author="Bob Milius" w:date="2022-05-27T10:35:00Z">
            <w:r w:rsidRPr="00EF2C0C" w:rsidDel="00EF2C0C">
              <w:rPr>
                <w:noProof/>
                <w:rPrChange w:id="100" w:author="Bob Milius" w:date="2022-05-27T10:35:00Z">
                  <w:rPr>
                    <w:rStyle w:val="Hyperlink"/>
                    <w:noProof/>
                  </w:rPr>
                </w:rPrChange>
              </w:rPr>
              <w:delText>Appendix 3: Example Code</w:delText>
            </w:r>
            <w:r w:rsidDel="00EF2C0C">
              <w:rPr>
                <w:noProof/>
                <w:webHidden/>
              </w:rPr>
              <w:tab/>
            </w:r>
            <w:r w:rsidR="00650BED" w:rsidDel="00EF2C0C">
              <w:rPr>
                <w:noProof/>
                <w:webHidden/>
              </w:rPr>
              <w:delText>27</w:delText>
            </w:r>
          </w:del>
        </w:p>
        <w:p w14:paraId="5E1D99F6" w14:textId="56DB312F" w:rsidR="009F3720" w:rsidDel="00EF2C0C" w:rsidRDefault="009F3720" w:rsidP="00E7169F">
          <w:pPr>
            <w:pStyle w:val="TOC2"/>
            <w:rPr>
              <w:del w:id="101" w:author="Bob Milius" w:date="2022-05-27T10:35:00Z"/>
              <w:rFonts w:eastAsiaTheme="minorEastAsia" w:cstheme="minorBidi"/>
              <w:noProof/>
              <w:sz w:val="24"/>
              <w:szCs w:val="24"/>
            </w:rPr>
          </w:pPr>
          <w:del w:id="102" w:author="Bob Milius" w:date="2022-05-27T10:35:00Z">
            <w:r w:rsidRPr="00EF2C0C" w:rsidDel="00EF2C0C">
              <w:rPr>
                <w:noProof/>
                <w:rPrChange w:id="103" w:author="Bob Milius" w:date="2022-05-27T10:35:00Z">
                  <w:rPr>
                    <w:rStyle w:val="Hyperlink"/>
                    <w:noProof/>
                  </w:rPr>
                </w:rPrChange>
              </w:rPr>
              <w:delText>Request Authorization Token</w:delText>
            </w:r>
            <w:r w:rsidDel="00EF2C0C">
              <w:rPr>
                <w:noProof/>
                <w:webHidden/>
              </w:rPr>
              <w:tab/>
            </w:r>
            <w:r w:rsidR="00650BED" w:rsidDel="00EF2C0C">
              <w:rPr>
                <w:noProof/>
                <w:webHidden/>
              </w:rPr>
              <w:delText>27</w:delText>
            </w:r>
          </w:del>
        </w:p>
        <w:p w14:paraId="30A85CEB" w14:textId="3C25241A" w:rsidR="009F3720" w:rsidDel="00EF2C0C" w:rsidRDefault="009F3720" w:rsidP="00E7169F">
          <w:pPr>
            <w:pStyle w:val="TOC2"/>
            <w:rPr>
              <w:del w:id="104" w:author="Bob Milius" w:date="2022-05-27T10:35:00Z"/>
              <w:rFonts w:eastAsiaTheme="minorEastAsia" w:cstheme="minorBidi"/>
              <w:noProof/>
              <w:sz w:val="24"/>
              <w:szCs w:val="24"/>
            </w:rPr>
          </w:pPr>
          <w:del w:id="105" w:author="Bob Milius" w:date="2022-05-27T10:35:00Z">
            <w:r w:rsidRPr="00EF2C0C" w:rsidDel="00EF2C0C">
              <w:rPr>
                <w:noProof/>
                <w:rPrChange w:id="106" w:author="Bob Milius" w:date="2022-05-27T10:35:00Z">
                  <w:rPr>
                    <w:rStyle w:val="Hyperlink"/>
                    <w:noProof/>
                  </w:rPr>
                </w:rPrChange>
              </w:rPr>
              <w:delText>CRID Lookup/Registration</w:delText>
            </w:r>
            <w:r w:rsidDel="00EF2C0C">
              <w:rPr>
                <w:noProof/>
                <w:webHidden/>
              </w:rPr>
              <w:tab/>
            </w:r>
            <w:r w:rsidR="00650BED" w:rsidDel="00EF2C0C">
              <w:rPr>
                <w:noProof/>
                <w:webHidden/>
              </w:rPr>
              <w:delText>28</w:delText>
            </w:r>
          </w:del>
        </w:p>
        <w:p w14:paraId="46016216" w14:textId="456A80E1" w:rsidR="009F3720" w:rsidDel="00EF2C0C" w:rsidRDefault="009F3720" w:rsidP="00E7169F">
          <w:pPr>
            <w:pStyle w:val="TOC2"/>
            <w:rPr>
              <w:del w:id="107" w:author="Bob Milius" w:date="2022-05-27T10:35:00Z"/>
              <w:rFonts w:eastAsiaTheme="minorEastAsia" w:cstheme="minorBidi"/>
              <w:noProof/>
              <w:sz w:val="24"/>
              <w:szCs w:val="24"/>
            </w:rPr>
          </w:pPr>
          <w:del w:id="108" w:author="Bob Milius" w:date="2022-05-27T10:35:00Z">
            <w:r w:rsidRPr="00EF2C0C" w:rsidDel="00EF2C0C">
              <w:rPr>
                <w:noProof/>
                <w:rPrChange w:id="109" w:author="Bob Milius" w:date="2022-05-27T10:35:00Z">
                  <w:rPr>
                    <w:rStyle w:val="Hyperlink"/>
                    <w:noProof/>
                  </w:rPr>
                </w:rPrChange>
              </w:rPr>
              <w:delText>Patient search by CRID</w:delText>
            </w:r>
            <w:r w:rsidDel="00EF2C0C">
              <w:rPr>
                <w:noProof/>
                <w:webHidden/>
              </w:rPr>
              <w:tab/>
            </w:r>
            <w:r w:rsidR="00650BED" w:rsidDel="00EF2C0C">
              <w:rPr>
                <w:noProof/>
                <w:webHidden/>
              </w:rPr>
              <w:delText>29</w:delText>
            </w:r>
          </w:del>
        </w:p>
        <w:p w14:paraId="3E1CC11B" w14:textId="6EDF6FAE" w:rsidR="009F3720" w:rsidDel="00EF2C0C" w:rsidRDefault="009F3720" w:rsidP="00E7169F">
          <w:pPr>
            <w:pStyle w:val="TOC2"/>
            <w:rPr>
              <w:del w:id="110" w:author="Bob Milius" w:date="2022-05-27T10:35:00Z"/>
              <w:rFonts w:eastAsiaTheme="minorEastAsia" w:cstheme="minorBidi"/>
              <w:noProof/>
              <w:sz w:val="24"/>
              <w:szCs w:val="24"/>
            </w:rPr>
          </w:pPr>
          <w:del w:id="111" w:author="Bob Milius" w:date="2022-05-27T10:35:00Z">
            <w:r w:rsidRPr="00EF2C0C" w:rsidDel="00EF2C0C">
              <w:rPr>
                <w:noProof/>
                <w:rPrChange w:id="112" w:author="Bob Milius" w:date="2022-05-27T10:35:00Z">
                  <w:rPr>
                    <w:rStyle w:val="Hyperlink"/>
                    <w:noProof/>
                  </w:rPr>
                </w:rPrChange>
              </w:rPr>
              <w:delText>POST Patient</w:delText>
            </w:r>
            <w:r w:rsidDel="00EF2C0C">
              <w:rPr>
                <w:noProof/>
                <w:webHidden/>
              </w:rPr>
              <w:tab/>
            </w:r>
            <w:r w:rsidR="00650BED" w:rsidDel="00EF2C0C">
              <w:rPr>
                <w:noProof/>
                <w:webHidden/>
              </w:rPr>
              <w:delText>30</w:delText>
            </w:r>
          </w:del>
        </w:p>
        <w:p w14:paraId="7028FDD9" w14:textId="1AAF15E6" w:rsidR="009F3720" w:rsidDel="00EF2C0C" w:rsidRDefault="009F3720" w:rsidP="00E7169F">
          <w:pPr>
            <w:pStyle w:val="TOC2"/>
            <w:rPr>
              <w:del w:id="113" w:author="Bob Milius" w:date="2022-05-27T10:35:00Z"/>
              <w:rFonts w:eastAsiaTheme="minorEastAsia" w:cstheme="minorBidi"/>
              <w:noProof/>
              <w:sz w:val="24"/>
              <w:szCs w:val="24"/>
            </w:rPr>
          </w:pPr>
          <w:del w:id="114" w:author="Bob Milius" w:date="2022-05-27T10:35:00Z">
            <w:r w:rsidRPr="00EF2C0C" w:rsidDel="00EF2C0C">
              <w:rPr>
                <w:noProof/>
                <w:rPrChange w:id="115" w:author="Bob Milius" w:date="2022-05-27T10:35:00Z">
                  <w:rPr>
                    <w:rStyle w:val="Hyperlink"/>
                    <w:noProof/>
                  </w:rPr>
                </w:rPrChange>
              </w:rPr>
              <w:delText>POST Observation</w:delText>
            </w:r>
            <w:r w:rsidDel="00EF2C0C">
              <w:rPr>
                <w:noProof/>
                <w:webHidden/>
              </w:rPr>
              <w:tab/>
            </w:r>
            <w:r w:rsidR="00650BED" w:rsidDel="00EF2C0C">
              <w:rPr>
                <w:noProof/>
                <w:webHidden/>
              </w:rPr>
              <w:delText>31</w:delText>
            </w:r>
          </w:del>
        </w:p>
        <w:p w14:paraId="6F9F7440" w14:textId="1816691F" w:rsidR="009F3720" w:rsidDel="00EF2C0C" w:rsidRDefault="009F3720" w:rsidP="00E7169F">
          <w:pPr>
            <w:pStyle w:val="TOC2"/>
            <w:rPr>
              <w:del w:id="116" w:author="Bob Milius" w:date="2022-05-27T10:35:00Z"/>
              <w:rFonts w:eastAsiaTheme="minorEastAsia" w:cstheme="minorBidi"/>
              <w:noProof/>
              <w:sz w:val="24"/>
              <w:szCs w:val="24"/>
            </w:rPr>
          </w:pPr>
          <w:del w:id="117" w:author="Bob Milius" w:date="2022-05-27T10:35:00Z">
            <w:r w:rsidRPr="00EF2C0C" w:rsidDel="00EF2C0C">
              <w:rPr>
                <w:noProof/>
                <w:rPrChange w:id="118" w:author="Bob Milius" w:date="2022-05-27T10:35:00Z">
                  <w:rPr>
                    <w:rStyle w:val="Hyperlink"/>
                    <w:noProof/>
                  </w:rPr>
                </w:rPrChange>
              </w:rPr>
              <w:delText>Observation search by CRID</w:delText>
            </w:r>
            <w:r w:rsidDel="00EF2C0C">
              <w:rPr>
                <w:noProof/>
                <w:webHidden/>
              </w:rPr>
              <w:tab/>
            </w:r>
            <w:r w:rsidR="00650BED" w:rsidDel="00EF2C0C">
              <w:rPr>
                <w:noProof/>
                <w:webHidden/>
              </w:rPr>
              <w:delText>32</w:delText>
            </w:r>
          </w:del>
        </w:p>
        <w:p w14:paraId="45204004" w14:textId="72E61514" w:rsidR="006E4FEB" w:rsidRDefault="006E4FEB" w:rsidP="00CD0293">
          <w:r>
            <w:rPr>
              <w:b/>
              <w:bCs/>
              <w:noProof/>
            </w:rPr>
            <w:fldChar w:fldCharType="end"/>
          </w:r>
        </w:p>
      </w:sdtContent>
    </w:sdt>
    <w:p w14:paraId="0C91688F" w14:textId="77777777" w:rsidR="004A43D1" w:rsidRDefault="004A43D1">
      <w:pPr>
        <w:rPr>
          <w:rFonts w:asciiTheme="majorHAnsi" w:eastAsiaTheme="majorEastAsia" w:hAnsiTheme="majorHAnsi" w:cstheme="majorBidi"/>
          <w:color w:val="2F5496" w:themeColor="accent1" w:themeShade="BF"/>
          <w:sz w:val="32"/>
          <w:szCs w:val="32"/>
        </w:rPr>
      </w:pPr>
      <w:r>
        <w:br w:type="page"/>
      </w:r>
    </w:p>
    <w:p w14:paraId="1F2ED6D8" w14:textId="7FC390A8" w:rsidR="00D27344" w:rsidRDefault="00D27344" w:rsidP="00D27344">
      <w:pPr>
        <w:pStyle w:val="Heading1"/>
      </w:pPr>
      <w:bookmarkStart w:id="119" w:name="_Toc104540141"/>
      <w:r>
        <w:lastRenderedPageBreak/>
        <w:t>Introduction</w:t>
      </w:r>
      <w:bookmarkEnd w:id="119"/>
    </w:p>
    <w:p w14:paraId="62F4F149" w14:textId="77777777" w:rsidR="00D27344" w:rsidRDefault="00D27344" w:rsidP="00D27344"/>
    <w:p w14:paraId="69D96F09" w14:textId="28BACB15" w:rsidR="00D27344" w:rsidRPr="009203DE" w:rsidRDefault="00D27344" w:rsidP="00D27344">
      <w:pPr>
        <w:rPr>
          <w:sz w:val="22"/>
          <w:szCs w:val="22"/>
        </w:rPr>
      </w:pPr>
      <w:r w:rsidRPr="009203DE">
        <w:rPr>
          <w:sz w:val="22"/>
          <w:szCs w:val="22"/>
        </w:rPr>
        <w:t>CIBMTR collects clinical research data related to stem-cell transplants including patient characteristics, disease parameters, procedures, treatments, and longitudinal outcomes. Typically, this data is collected using an online form called FormsNet and populated by a data manager associated with a transplant center or hospital.  CIBMTR is committed to minimizing the data collection effort for transplant centers and data managers and is actively working to collect data electronically from transplant center Electronic Health Records (EHR) systems.  CIBMTR is engaged in a program called the Data Transformation Initiative (DTI) where electronic data is collected and used to prepopulate the questions on the applicable CIBMTR forms. Prepopulating form questions reduces the number of questions required by the data managers to subsequently answer manually.</w:t>
      </w:r>
    </w:p>
    <w:p w14:paraId="55858D3A" w14:textId="77777777" w:rsidR="00D27344" w:rsidRPr="009203DE" w:rsidRDefault="00D27344" w:rsidP="00D27344">
      <w:pPr>
        <w:rPr>
          <w:sz w:val="22"/>
          <w:szCs w:val="22"/>
        </w:rPr>
      </w:pPr>
    </w:p>
    <w:p w14:paraId="7F87C58E" w14:textId="77777777" w:rsidR="00D27344" w:rsidRPr="009203DE" w:rsidRDefault="00D27344" w:rsidP="00D27344">
      <w:pPr>
        <w:rPr>
          <w:sz w:val="22"/>
          <w:szCs w:val="22"/>
        </w:rPr>
      </w:pPr>
      <w:r w:rsidRPr="009203DE">
        <w:rPr>
          <w:sz w:val="22"/>
          <w:szCs w:val="22"/>
        </w:rPr>
        <w:t>This document describes how to submit HL7 FHIR data electronically using available CIBMTR REST APIs.  Data for each patient is submitted using the HL7 FHIR exchange protocol in JSON or XML format. The REST APIs are available for integration into a custom client architecture or for submission using a manual HTTP client such as Postman. CIBMTR refers to data submitted directly to the CIBMTR FHIR API using a custom client as Direct FHIR data submission.</w:t>
      </w:r>
    </w:p>
    <w:p w14:paraId="16B2D079" w14:textId="77777777" w:rsidR="00D27344" w:rsidRPr="009203DE" w:rsidRDefault="00D27344" w:rsidP="00D27344">
      <w:pPr>
        <w:rPr>
          <w:sz w:val="22"/>
          <w:szCs w:val="22"/>
        </w:rPr>
      </w:pPr>
    </w:p>
    <w:p w14:paraId="64F47D68" w14:textId="210DAB83" w:rsidR="00D27344" w:rsidRPr="009203DE" w:rsidRDefault="00D27344" w:rsidP="00D27344">
      <w:pPr>
        <w:rPr>
          <w:sz w:val="22"/>
          <w:szCs w:val="22"/>
        </w:rPr>
      </w:pPr>
      <w:r w:rsidRPr="009203DE">
        <w:rPr>
          <w:sz w:val="22"/>
          <w:szCs w:val="22"/>
        </w:rPr>
        <w:t xml:space="preserve">The current API supports FHIR STU3 resources. Details on FHIR </w:t>
      </w:r>
      <w:r w:rsidR="001F3BE9">
        <w:rPr>
          <w:sz w:val="22"/>
          <w:szCs w:val="22"/>
        </w:rPr>
        <w:t>data submission</w:t>
      </w:r>
      <w:r w:rsidRPr="009203DE">
        <w:rPr>
          <w:sz w:val="22"/>
          <w:szCs w:val="22"/>
        </w:rPr>
        <w:t xml:space="preserve"> supported by CIBMTR can be found at http://fhir.nmdp.org</w:t>
      </w:r>
      <w:r w:rsidR="001F3BE9">
        <w:rPr>
          <w:sz w:val="22"/>
          <w:szCs w:val="22"/>
        </w:rPr>
        <w:t>/</w:t>
      </w:r>
      <w:r w:rsidR="00EF14F2">
        <w:rPr>
          <w:sz w:val="22"/>
          <w:szCs w:val="22"/>
        </w:rPr>
        <w:t>ig/</w:t>
      </w:r>
      <w:r w:rsidR="001F3BE9">
        <w:rPr>
          <w:sz w:val="22"/>
          <w:szCs w:val="22"/>
        </w:rPr>
        <w:t>cibmtr-reporting</w:t>
      </w:r>
      <w:r w:rsidRPr="009203DE">
        <w:rPr>
          <w:sz w:val="22"/>
          <w:szCs w:val="22"/>
        </w:rPr>
        <w:t xml:space="preserve">. The Direct FHIR service API can currently accept Patient and Observation FHIR resources for data listed in Appendix 1. Additional data types and FHIR resources will be added as part of the DTI program.  Refer to fhir.nmdp.org for the most up to date information.    </w:t>
      </w:r>
    </w:p>
    <w:p w14:paraId="127BFB9D" w14:textId="77777777" w:rsidR="00D27344" w:rsidRPr="009203DE" w:rsidRDefault="00D27344" w:rsidP="00D27344">
      <w:pPr>
        <w:rPr>
          <w:sz w:val="22"/>
          <w:szCs w:val="22"/>
        </w:rPr>
      </w:pPr>
    </w:p>
    <w:p w14:paraId="3970810A" w14:textId="77777777" w:rsidR="00D27344" w:rsidRPr="009203DE" w:rsidRDefault="00D27344" w:rsidP="00D27344">
      <w:pPr>
        <w:rPr>
          <w:sz w:val="22"/>
          <w:szCs w:val="22"/>
        </w:rPr>
      </w:pPr>
      <w:r w:rsidRPr="009203DE">
        <w:rPr>
          <w:sz w:val="22"/>
          <w:szCs w:val="22"/>
        </w:rPr>
        <w:t>The process for submitting production data to CIBMTR includes three sequential steps:</w:t>
      </w:r>
    </w:p>
    <w:p w14:paraId="2C132FA8" w14:textId="77777777" w:rsidR="00D27344" w:rsidRPr="009203DE" w:rsidRDefault="00D27344" w:rsidP="00D27344">
      <w:pPr>
        <w:pStyle w:val="ListParagraph"/>
        <w:numPr>
          <w:ilvl w:val="0"/>
          <w:numId w:val="6"/>
        </w:numPr>
        <w:spacing w:after="160" w:line="259" w:lineRule="auto"/>
        <w:rPr>
          <w:sz w:val="22"/>
          <w:szCs w:val="22"/>
        </w:rPr>
      </w:pPr>
      <w:r w:rsidRPr="009203DE">
        <w:rPr>
          <w:sz w:val="22"/>
          <w:szCs w:val="22"/>
        </w:rPr>
        <w:t>Request CIBMTR Direct FHIR Service API Access Credentials</w:t>
      </w:r>
    </w:p>
    <w:p w14:paraId="7717FD65" w14:textId="77777777" w:rsidR="00D27344" w:rsidRPr="009203DE" w:rsidRDefault="00D27344" w:rsidP="00D27344">
      <w:pPr>
        <w:pStyle w:val="ListParagraph"/>
        <w:numPr>
          <w:ilvl w:val="0"/>
          <w:numId w:val="6"/>
        </w:numPr>
        <w:spacing w:after="160" w:line="259" w:lineRule="auto"/>
        <w:rPr>
          <w:sz w:val="22"/>
          <w:szCs w:val="22"/>
        </w:rPr>
      </w:pPr>
      <w:r w:rsidRPr="009203DE">
        <w:rPr>
          <w:sz w:val="22"/>
          <w:szCs w:val="22"/>
        </w:rPr>
        <w:t>Submit test data using the CIBMTR test API endpoint URLs</w:t>
      </w:r>
    </w:p>
    <w:p w14:paraId="6E6102D3" w14:textId="77777777" w:rsidR="00D27344" w:rsidRPr="009203DE" w:rsidRDefault="00D27344" w:rsidP="00D27344">
      <w:pPr>
        <w:pStyle w:val="ListParagraph"/>
        <w:numPr>
          <w:ilvl w:val="0"/>
          <w:numId w:val="6"/>
        </w:numPr>
        <w:spacing w:after="160" w:line="259" w:lineRule="auto"/>
        <w:rPr>
          <w:sz w:val="22"/>
          <w:szCs w:val="22"/>
        </w:rPr>
      </w:pPr>
      <w:r w:rsidRPr="009203DE">
        <w:rPr>
          <w:sz w:val="22"/>
          <w:szCs w:val="22"/>
        </w:rPr>
        <w:t>Submit production data with the CIBMTR production API endpoint URLs</w:t>
      </w:r>
    </w:p>
    <w:p w14:paraId="1AB651AA" w14:textId="77777777" w:rsidR="00D27344" w:rsidRPr="009203DE" w:rsidRDefault="00D27344" w:rsidP="00D27344">
      <w:pPr>
        <w:rPr>
          <w:sz w:val="22"/>
          <w:szCs w:val="22"/>
        </w:rPr>
      </w:pPr>
      <w:r w:rsidRPr="009203DE">
        <w:rPr>
          <w:sz w:val="22"/>
          <w:szCs w:val="22"/>
        </w:rPr>
        <w:t xml:space="preserve">Once electronic data has been submitted via the Direct FHIR service API, the Data Manager can login to the FormsNet interface to complete the data submission process for form prepopulation. Associated with each form are important clarifying contextual questions that must be answered to provide necessary information for associating the dates of the electronic data with the key dates of interest on the form.  Answering these contextual questions within FormsNet initiates the electronic data form prepopulation for a specific form.    </w:t>
      </w:r>
    </w:p>
    <w:p w14:paraId="12B1B4FF" w14:textId="77777777" w:rsidR="00AC517C" w:rsidRDefault="00AC517C">
      <w:pPr>
        <w:rPr>
          <w:rFonts w:asciiTheme="majorHAnsi" w:eastAsiaTheme="majorEastAsia" w:hAnsiTheme="majorHAnsi" w:cstheme="majorBidi"/>
          <w:color w:val="2F5496" w:themeColor="accent1" w:themeShade="BF"/>
          <w:sz w:val="32"/>
          <w:szCs w:val="32"/>
        </w:rPr>
      </w:pPr>
      <w:r>
        <w:br w:type="page"/>
      </w:r>
    </w:p>
    <w:p w14:paraId="5F67A7B8" w14:textId="31B548AC" w:rsidR="00D27344" w:rsidRDefault="00D27344" w:rsidP="00D27344">
      <w:pPr>
        <w:pStyle w:val="Heading1"/>
      </w:pPr>
      <w:bookmarkStart w:id="120" w:name="_Toc104540142"/>
      <w:r>
        <w:lastRenderedPageBreak/>
        <w:t>Access Credentials</w:t>
      </w:r>
      <w:bookmarkEnd w:id="120"/>
    </w:p>
    <w:p w14:paraId="269A2A31" w14:textId="564BF41E" w:rsidR="00D27344" w:rsidRDefault="00D27344" w:rsidP="00D27344">
      <w:pPr>
        <w:rPr>
          <w:sz w:val="22"/>
          <w:szCs w:val="22"/>
        </w:rPr>
      </w:pPr>
      <w:r w:rsidRPr="009203DE">
        <w:rPr>
          <w:sz w:val="22"/>
          <w:szCs w:val="22"/>
        </w:rPr>
        <w:t>A CIBMTR relationship manager or technical lead can initiate a request for API credentials.  CIBMTR uses OAuth2.0/OpenID (OIDC) for authentication and access management.  This process involves making a request to a third-party authorization server to receive a token.  The token is then passed to the CIBMTR API URL in the request header.  The following information will be provided by CIBMTR and is necessary for requesting an authorization token</w:t>
      </w:r>
      <w:r w:rsidRPr="009203DE">
        <w:rPr>
          <w:rStyle w:val="FootnoteReference"/>
          <w:sz w:val="22"/>
          <w:szCs w:val="22"/>
        </w:rPr>
        <w:footnoteReference w:id="1"/>
      </w:r>
      <w:r w:rsidRPr="009203DE">
        <w:rPr>
          <w:sz w:val="22"/>
          <w:szCs w:val="22"/>
        </w:rPr>
        <w:t xml:space="preserve">: </w:t>
      </w:r>
    </w:p>
    <w:p w14:paraId="3AE1044E" w14:textId="77777777" w:rsidR="007522E1" w:rsidRPr="009203DE" w:rsidRDefault="007522E1" w:rsidP="00D27344">
      <w:pPr>
        <w:rPr>
          <w:sz w:val="22"/>
          <w:szCs w:val="22"/>
        </w:rPr>
      </w:pPr>
    </w:p>
    <w:p w14:paraId="0351664E" w14:textId="77777777" w:rsidR="00D27344" w:rsidRPr="009203DE" w:rsidRDefault="00D27344" w:rsidP="00D27344">
      <w:pPr>
        <w:pStyle w:val="ListParagraph"/>
        <w:numPr>
          <w:ilvl w:val="0"/>
          <w:numId w:val="9"/>
        </w:numPr>
        <w:spacing w:after="160" w:line="259" w:lineRule="auto"/>
        <w:rPr>
          <w:sz w:val="22"/>
          <w:szCs w:val="22"/>
        </w:rPr>
      </w:pPr>
      <w:r w:rsidRPr="009203DE">
        <w:rPr>
          <w:sz w:val="22"/>
          <w:szCs w:val="22"/>
        </w:rPr>
        <w:t>CIBMTR Service Account Username</w:t>
      </w:r>
    </w:p>
    <w:p w14:paraId="64CE8345" w14:textId="77777777" w:rsidR="00D27344" w:rsidRPr="009203DE" w:rsidRDefault="00D27344" w:rsidP="00D27344">
      <w:pPr>
        <w:pStyle w:val="ListParagraph"/>
        <w:numPr>
          <w:ilvl w:val="0"/>
          <w:numId w:val="9"/>
        </w:numPr>
        <w:spacing w:after="160" w:line="259" w:lineRule="auto"/>
        <w:rPr>
          <w:sz w:val="22"/>
          <w:szCs w:val="22"/>
        </w:rPr>
      </w:pPr>
      <w:r w:rsidRPr="009203DE">
        <w:rPr>
          <w:sz w:val="22"/>
          <w:szCs w:val="22"/>
        </w:rPr>
        <w:t>CIBMTR Service Account Password</w:t>
      </w:r>
    </w:p>
    <w:p w14:paraId="618ECC1A" w14:textId="77777777" w:rsidR="00D27344" w:rsidRPr="009203DE" w:rsidRDefault="00D27344" w:rsidP="00D27344">
      <w:pPr>
        <w:pStyle w:val="ListParagraph"/>
        <w:numPr>
          <w:ilvl w:val="0"/>
          <w:numId w:val="9"/>
        </w:numPr>
        <w:spacing w:after="160" w:line="259" w:lineRule="auto"/>
        <w:rPr>
          <w:sz w:val="22"/>
          <w:szCs w:val="22"/>
        </w:rPr>
      </w:pPr>
      <w:r w:rsidRPr="009203DE">
        <w:rPr>
          <w:sz w:val="22"/>
          <w:szCs w:val="22"/>
        </w:rPr>
        <w:t>Application Client ID</w:t>
      </w:r>
    </w:p>
    <w:p w14:paraId="3E38F0B7" w14:textId="77777777" w:rsidR="00D27344" w:rsidRPr="009203DE" w:rsidRDefault="00D27344" w:rsidP="00D27344">
      <w:pPr>
        <w:pStyle w:val="ListParagraph"/>
        <w:numPr>
          <w:ilvl w:val="0"/>
          <w:numId w:val="9"/>
        </w:numPr>
        <w:spacing w:after="160" w:line="259" w:lineRule="auto"/>
        <w:rPr>
          <w:sz w:val="22"/>
          <w:szCs w:val="22"/>
        </w:rPr>
      </w:pPr>
      <w:r w:rsidRPr="009203DE">
        <w:rPr>
          <w:sz w:val="22"/>
          <w:szCs w:val="22"/>
        </w:rPr>
        <w:t>Application Client Secret</w:t>
      </w:r>
    </w:p>
    <w:p w14:paraId="657EEAEB" w14:textId="7F53297A" w:rsidR="00D27344" w:rsidRPr="00CD0293" w:rsidRDefault="00D27344" w:rsidP="00CD0293">
      <w:pPr>
        <w:pStyle w:val="ListParagraph"/>
        <w:numPr>
          <w:ilvl w:val="0"/>
          <w:numId w:val="9"/>
        </w:numPr>
        <w:spacing w:after="160" w:line="259" w:lineRule="auto"/>
        <w:rPr>
          <w:sz w:val="22"/>
          <w:szCs w:val="22"/>
        </w:rPr>
      </w:pPr>
      <w:r w:rsidRPr="009203DE">
        <w:rPr>
          <w:sz w:val="22"/>
          <w:szCs w:val="22"/>
        </w:rPr>
        <w:t>Application Scope</w:t>
      </w:r>
    </w:p>
    <w:p w14:paraId="51072604" w14:textId="77777777" w:rsidR="00D27344" w:rsidRPr="009203DE" w:rsidRDefault="00D27344" w:rsidP="00D27344">
      <w:pPr>
        <w:rPr>
          <w:sz w:val="22"/>
          <w:szCs w:val="22"/>
        </w:rPr>
      </w:pPr>
      <w:r w:rsidRPr="009203DE">
        <w:rPr>
          <w:sz w:val="22"/>
          <w:szCs w:val="22"/>
        </w:rPr>
        <w:t xml:space="preserve">Different sets of credentials will be provided for the CIBMTR test and production environments.  </w:t>
      </w:r>
    </w:p>
    <w:p w14:paraId="1A4A4FD5" w14:textId="77777777" w:rsidR="00D27344" w:rsidRDefault="00D27344" w:rsidP="00D27344"/>
    <w:p w14:paraId="3C25D72B" w14:textId="0FBB340D" w:rsidR="002833D6" w:rsidRDefault="00D27344" w:rsidP="00D27344">
      <w:pPr>
        <w:rPr>
          <w:sz w:val="22"/>
          <w:szCs w:val="22"/>
        </w:rPr>
      </w:pPr>
      <w:r w:rsidRPr="009203DE">
        <w:rPr>
          <w:sz w:val="22"/>
          <w:szCs w:val="22"/>
        </w:rPr>
        <w:t>To request an authentication token for the test environment, the third-party authorization server URL is:</w:t>
      </w:r>
    </w:p>
    <w:p w14:paraId="5E74A867" w14:textId="77777777" w:rsidR="002833D6" w:rsidRDefault="002833D6" w:rsidP="00D27344">
      <w:pPr>
        <w:rPr>
          <w:sz w:val="22"/>
          <w:szCs w:val="22"/>
        </w:rPr>
      </w:pPr>
    </w:p>
    <w:p w14:paraId="2FE552D4" w14:textId="575D49BD" w:rsidR="00D27344" w:rsidRPr="00CD0293" w:rsidRDefault="002833D6" w:rsidP="00CD0293">
      <w:pPr>
        <w:pBdr>
          <w:top w:val="single" w:sz="4" w:space="1" w:color="auto"/>
          <w:left w:val="single" w:sz="4" w:space="4" w:color="auto"/>
          <w:bottom w:val="single" w:sz="4" w:space="1" w:color="auto"/>
          <w:right w:val="single" w:sz="4" w:space="4" w:color="auto"/>
        </w:pBdr>
        <w:ind w:left="270"/>
        <w:rPr>
          <w:rFonts w:ascii="Consolas" w:hAnsi="Consolas" w:cs="Consolas"/>
          <w:sz w:val="20"/>
          <w:szCs w:val="20"/>
        </w:rPr>
      </w:pPr>
      <w:r w:rsidRPr="00B43950">
        <w:rPr>
          <w:rFonts w:ascii="Consolas" w:hAnsi="Consolas" w:cs="Consolas"/>
          <w:sz w:val="20"/>
          <w:szCs w:val="20"/>
        </w:rPr>
        <w:t>POST    https://nmdp.oktapreview.com/oauth2/ausaexcazhLhxKnJs0h7/v1/token</w:t>
      </w:r>
    </w:p>
    <w:p w14:paraId="0BA76E8D" w14:textId="30E2AE94" w:rsidR="00D27344" w:rsidRDefault="00D27344" w:rsidP="00D27344">
      <w:pPr>
        <w:rPr>
          <w:sz w:val="22"/>
          <w:szCs w:val="22"/>
        </w:rPr>
      </w:pPr>
      <w:r w:rsidRPr="009203DE">
        <w:rPr>
          <w:sz w:val="22"/>
          <w:szCs w:val="22"/>
        </w:rPr>
        <w:t>or:</w:t>
      </w:r>
    </w:p>
    <w:p w14:paraId="0D6D3D13" w14:textId="77777777" w:rsidR="002833D6" w:rsidRPr="00B43950" w:rsidRDefault="002833D6" w:rsidP="00CD0293">
      <w:pPr>
        <w:pBdr>
          <w:top w:val="single" w:sz="4" w:space="1" w:color="auto"/>
          <w:left w:val="single" w:sz="4" w:space="4" w:color="auto"/>
          <w:bottom w:val="single" w:sz="4" w:space="1" w:color="auto"/>
          <w:right w:val="single" w:sz="4" w:space="4" w:color="auto"/>
        </w:pBdr>
        <w:ind w:left="270"/>
        <w:rPr>
          <w:rFonts w:ascii="Consolas" w:hAnsi="Consolas" w:cs="Consolas"/>
          <w:sz w:val="20"/>
          <w:szCs w:val="20"/>
        </w:rPr>
      </w:pPr>
      <w:r w:rsidRPr="00B43950">
        <w:rPr>
          <w:rFonts w:ascii="Consolas" w:hAnsi="Consolas" w:cs="Consolas"/>
          <w:sz w:val="20"/>
          <w:szCs w:val="20"/>
        </w:rPr>
        <w:t>POST    https://nmdp.oktapreview.com/oauth2/aus3ck6q30qmOdpMb1t7/v1/token</w:t>
      </w:r>
    </w:p>
    <w:p w14:paraId="3148E167" w14:textId="77777777" w:rsidR="00D27344" w:rsidRPr="009203DE" w:rsidRDefault="00D27344" w:rsidP="00D27344">
      <w:pPr>
        <w:rPr>
          <w:sz w:val="22"/>
          <w:szCs w:val="22"/>
        </w:rPr>
      </w:pPr>
    </w:p>
    <w:p w14:paraId="53FBFF83" w14:textId="50FEE4C9" w:rsidR="00D27344" w:rsidRPr="009203DE" w:rsidRDefault="00D27344" w:rsidP="00D27344">
      <w:pPr>
        <w:rPr>
          <w:sz w:val="22"/>
          <w:szCs w:val="22"/>
        </w:rPr>
      </w:pPr>
      <w:r w:rsidRPr="009203DE">
        <w:rPr>
          <w:sz w:val="22"/>
          <w:szCs w:val="22"/>
        </w:rPr>
        <w:t xml:space="preserve">To request an authentication token for the production environment, the third-party authorization server URL is: </w:t>
      </w:r>
      <w:r w:rsidR="00AB30F8">
        <w:rPr>
          <w:sz w:val="22"/>
          <w:szCs w:val="22"/>
        </w:rPr>
        <w:br/>
      </w:r>
    </w:p>
    <w:p w14:paraId="5D97A63F" w14:textId="4F769F01" w:rsidR="00AB30F8" w:rsidRPr="00CD0293" w:rsidRDefault="00AB30F8" w:rsidP="00CD0293">
      <w:pPr>
        <w:pBdr>
          <w:top w:val="single" w:sz="4" w:space="1" w:color="auto"/>
          <w:left w:val="single" w:sz="4" w:space="4" w:color="auto"/>
          <w:bottom w:val="single" w:sz="4" w:space="1" w:color="auto"/>
          <w:right w:val="single" w:sz="4" w:space="4" w:color="auto"/>
        </w:pBdr>
        <w:ind w:left="270"/>
        <w:rPr>
          <w:rFonts w:ascii="Consolas" w:hAnsi="Consolas" w:cs="Consolas"/>
          <w:sz w:val="20"/>
          <w:szCs w:val="20"/>
        </w:rPr>
      </w:pPr>
      <w:r w:rsidRPr="00B43950">
        <w:rPr>
          <w:rFonts w:ascii="Consolas" w:hAnsi="Consolas" w:cs="Consolas"/>
          <w:sz w:val="20"/>
          <w:szCs w:val="20"/>
        </w:rPr>
        <w:t>POST    https://nmdp.okta.com/oauth2/ausaexcazhLhxKnJs0h7/v1/token</w:t>
      </w:r>
    </w:p>
    <w:p w14:paraId="05862F4B" w14:textId="570F055C" w:rsidR="00D27344" w:rsidRDefault="00D27344" w:rsidP="00D27344">
      <w:pPr>
        <w:rPr>
          <w:sz w:val="22"/>
          <w:szCs w:val="22"/>
        </w:rPr>
      </w:pPr>
      <w:r w:rsidRPr="009203DE">
        <w:rPr>
          <w:sz w:val="22"/>
          <w:szCs w:val="22"/>
        </w:rPr>
        <w:t>or:</w:t>
      </w:r>
    </w:p>
    <w:p w14:paraId="1E70B71F" w14:textId="77777777" w:rsidR="00AB30F8" w:rsidRPr="00B43950" w:rsidRDefault="00AB30F8" w:rsidP="00CD0293">
      <w:pPr>
        <w:pBdr>
          <w:top w:val="single" w:sz="4" w:space="1" w:color="auto"/>
          <w:left w:val="single" w:sz="4" w:space="4" w:color="auto"/>
          <w:bottom w:val="single" w:sz="4" w:space="1" w:color="auto"/>
          <w:right w:val="single" w:sz="4" w:space="4" w:color="auto"/>
        </w:pBdr>
        <w:ind w:left="270"/>
        <w:rPr>
          <w:rFonts w:ascii="Consolas" w:hAnsi="Consolas" w:cs="Consolas"/>
          <w:sz w:val="20"/>
          <w:szCs w:val="20"/>
        </w:rPr>
      </w:pPr>
      <w:r w:rsidRPr="00B43950">
        <w:rPr>
          <w:rFonts w:ascii="Consolas" w:hAnsi="Consolas" w:cs="Consolas"/>
          <w:sz w:val="20"/>
          <w:szCs w:val="20"/>
        </w:rPr>
        <w:t>POST    https://nmdp.okta.com/oauth2/aus3ck6q30qmOdpMb1t7/v1/token</w:t>
      </w:r>
    </w:p>
    <w:p w14:paraId="33E9766B" w14:textId="77777777" w:rsidR="00AB30F8" w:rsidRPr="009203DE" w:rsidRDefault="00AB30F8" w:rsidP="00D27344">
      <w:pPr>
        <w:rPr>
          <w:sz w:val="22"/>
          <w:szCs w:val="22"/>
        </w:rPr>
      </w:pPr>
    </w:p>
    <w:p w14:paraId="07D0F68A" w14:textId="77777777" w:rsidR="00D27344" w:rsidRPr="009203DE" w:rsidRDefault="00D27344" w:rsidP="00D27344">
      <w:pPr>
        <w:rPr>
          <w:sz w:val="22"/>
          <w:szCs w:val="22"/>
        </w:rPr>
      </w:pPr>
    </w:p>
    <w:p w14:paraId="768EB8A3" w14:textId="07A7DAE1" w:rsidR="00D27344" w:rsidRPr="009203DE" w:rsidRDefault="00D27344" w:rsidP="00D27344">
      <w:pPr>
        <w:rPr>
          <w:sz w:val="22"/>
          <w:szCs w:val="22"/>
        </w:rPr>
      </w:pPr>
      <w:r w:rsidRPr="009203DE">
        <w:rPr>
          <w:sz w:val="22"/>
          <w:szCs w:val="22"/>
        </w:rPr>
        <w:t>The header of the POST request to the authorization server must have an authorization string.  The string is constructed by base64 encoding the Application Client ID, a colon, and the Application Client Secret.  The encoded string is then appended to the word “</w:t>
      </w:r>
      <w:proofErr w:type="gramStart"/>
      <w:r w:rsidRPr="009203DE">
        <w:rPr>
          <w:sz w:val="22"/>
          <w:szCs w:val="22"/>
        </w:rPr>
        <w:t>Basic ”</w:t>
      </w:r>
      <w:proofErr w:type="gramEnd"/>
      <w:r w:rsidRPr="009203DE">
        <w:rPr>
          <w:sz w:val="22"/>
          <w:szCs w:val="22"/>
        </w:rPr>
        <w:t xml:space="preserve">.  </w:t>
      </w:r>
      <w:r w:rsidR="006E4FEB">
        <w:rPr>
          <w:sz w:val="22"/>
          <w:szCs w:val="22"/>
        </w:rPr>
        <w:t>For example, here is a snippet of psuedocode showing this.</w:t>
      </w:r>
      <w:r w:rsidRPr="009203DE">
        <w:rPr>
          <w:sz w:val="22"/>
          <w:szCs w:val="22"/>
        </w:rPr>
        <w:t xml:space="preserve"> </w:t>
      </w:r>
    </w:p>
    <w:p w14:paraId="5C4E415F" w14:textId="77777777" w:rsidR="00D27344" w:rsidRPr="009203DE" w:rsidRDefault="00D27344" w:rsidP="00D27344">
      <w:pPr>
        <w:rPr>
          <w:sz w:val="22"/>
          <w:szCs w:val="22"/>
        </w:rPr>
      </w:pPr>
    </w:p>
    <w:p w14:paraId="378696A9" w14:textId="42E1C516" w:rsidR="00D27344" w:rsidRPr="00CD0293" w:rsidRDefault="00D27344" w:rsidP="00CD0293">
      <w:pPr>
        <w:pBdr>
          <w:top w:val="single" w:sz="4" w:space="1" w:color="auto"/>
          <w:left w:val="single" w:sz="4" w:space="4" w:color="auto"/>
          <w:bottom w:val="single" w:sz="4" w:space="1" w:color="auto"/>
          <w:right w:val="single" w:sz="4" w:space="4" w:color="auto"/>
        </w:pBdr>
        <w:ind w:left="270"/>
        <w:rPr>
          <w:rFonts w:ascii="Consolas" w:hAnsi="Consolas" w:cs="Consolas"/>
          <w:sz w:val="16"/>
          <w:szCs w:val="16"/>
        </w:rPr>
      </w:pPr>
      <w:r w:rsidRPr="00CD0293">
        <w:rPr>
          <w:rFonts w:ascii="Consolas" w:hAnsi="Consolas" w:cs="Consolas"/>
          <w:sz w:val="16"/>
          <w:szCs w:val="16"/>
        </w:rPr>
        <w:t>const auth_string = "Basic " + base64("&lt;Application Client ID&gt;" + ":" + "&lt;Application Client Secret&gt;")</w:t>
      </w:r>
    </w:p>
    <w:p w14:paraId="414EADA2" w14:textId="77777777" w:rsidR="00D27344" w:rsidRPr="009203DE" w:rsidRDefault="00D27344" w:rsidP="00D27344">
      <w:pPr>
        <w:rPr>
          <w:sz w:val="22"/>
          <w:szCs w:val="22"/>
        </w:rPr>
      </w:pPr>
    </w:p>
    <w:p w14:paraId="0267EA56" w14:textId="6A52A5F8" w:rsidR="00D27344" w:rsidRPr="009203DE" w:rsidRDefault="00D27344" w:rsidP="00D27344">
      <w:pPr>
        <w:rPr>
          <w:sz w:val="22"/>
          <w:szCs w:val="22"/>
        </w:rPr>
      </w:pPr>
      <w:r w:rsidRPr="009203DE">
        <w:rPr>
          <w:sz w:val="22"/>
          <w:szCs w:val="22"/>
        </w:rPr>
        <w:t xml:space="preserve">An example of the header parameters for the POST request to the authorization server </w:t>
      </w:r>
      <w:r w:rsidR="001F3BE9">
        <w:rPr>
          <w:sz w:val="22"/>
          <w:szCs w:val="22"/>
        </w:rPr>
        <w:t>using the Postman API client tool (</w:t>
      </w:r>
      <w:r w:rsidR="001F3BE9" w:rsidRPr="00CD0293">
        <w:t>https://www.postman.com</w:t>
      </w:r>
      <w:r w:rsidR="001F3BE9">
        <w:rPr>
          <w:sz w:val="22"/>
          <w:szCs w:val="22"/>
        </w:rPr>
        <w:t xml:space="preserve">) </w:t>
      </w:r>
      <w:r w:rsidRPr="009203DE">
        <w:rPr>
          <w:sz w:val="22"/>
          <w:szCs w:val="22"/>
        </w:rPr>
        <w:t>is shown in Figure 1</w:t>
      </w:r>
      <w:r w:rsidR="008D34D2">
        <w:rPr>
          <w:sz w:val="22"/>
          <w:szCs w:val="22"/>
        </w:rPr>
        <w:t>.</w:t>
      </w:r>
      <w:r w:rsidRPr="009203DE">
        <w:rPr>
          <w:sz w:val="22"/>
          <w:szCs w:val="22"/>
        </w:rPr>
        <w:t xml:space="preserve">  In the figure, the authorization string is blacked out.  Notice the space between the base 64 encoded string and the string prefix, “Basic”.   </w:t>
      </w:r>
    </w:p>
    <w:p w14:paraId="6795877B" w14:textId="2DB03B5D" w:rsidR="00D27344" w:rsidRDefault="009203DE" w:rsidP="00D27344">
      <w:r>
        <w:rPr>
          <w:noProof/>
        </w:rPr>
        <w:lastRenderedPageBreak/>
        <mc:AlternateContent>
          <mc:Choice Requires="wps">
            <w:drawing>
              <wp:anchor distT="0" distB="0" distL="114300" distR="114300" simplePos="0" relativeHeight="251663360" behindDoc="0" locked="0" layoutInCell="1" allowOverlap="1" wp14:anchorId="598E8467" wp14:editId="68F199DA">
                <wp:simplePos x="0" y="0"/>
                <wp:positionH relativeFrom="margin">
                  <wp:posOffset>-134620</wp:posOffset>
                </wp:positionH>
                <wp:positionV relativeFrom="paragraph">
                  <wp:posOffset>5161280</wp:posOffset>
                </wp:positionV>
                <wp:extent cx="594360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EE91FB2" w14:textId="5A7D2B7C" w:rsidR="009203DE" w:rsidRPr="00E936BD" w:rsidRDefault="009203DE" w:rsidP="00D27344">
                            <w:pPr>
                              <w:pStyle w:val="Caption"/>
                              <w:jc w:val="center"/>
                            </w:pPr>
                            <w:r>
                              <w:t xml:space="preserve">Figure </w:t>
                            </w:r>
                            <w:fldSimple w:instr=" SEQ Figure \* ARABIC ">
                              <w:r w:rsidR="00650BED">
                                <w:rPr>
                                  <w:noProof/>
                                </w:rPr>
                                <w:t>1</w:t>
                              </w:r>
                            </w:fldSimple>
                            <w:r>
                              <w:t>: Example header information for the POST request to the authorization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8E8467" id="_x0000_t202" coordsize="21600,21600" o:spt="202" path="m,l,21600r21600,l21600,xe">
                <v:stroke joinstyle="miter"/>
                <v:path gradientshapeok="t" o:connecttype="rect"/>
              </v:shapetype>
              <v:shape id="Text Box 6" o:spid="_x0000_s1026" type="#_x0000_t202" style="position:absolute;margin-left:-10.6pt;margin-top:406.4pt;width:468pt;height:.05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" stroked="f">
                <v:textbox style="mso-fit-shape-to-text:t" inset="0,0,0,0">
                  <w:txbxContent>
                    <w:p w14:paraId="4EE91FB2" w14:textId="5A7D2B7C" w:rsidR="009203DE" w:rsidRPr="00E936BD" w:rsidRDefault="009203DE" w:rsidP="00D27344">
                      <w:pPr>
                        <w:pStyle w:val="Caption"/>
                        <w:jc w:val="center"/>
                      </w:pPr>
                      <w:r>
                        <w:t xml:space="preserve">Figure </w:t>
                      </w:r>
                      <w:fldSimple w:instr=" SEQ Figure \* ARABIC ">
                        <w:r w:rsidR="00650BED">
                          <w:rPr>
                            <w:noProof/>
                          </w:rPr>
                          <w:t>1</w:t>
                        </w:r>
                      </w:fldSimple>
                      <w:r>
                        <w:t>: Example header information for the POST request to the authorization server</w:t>
                      </w:r>
                    </w:p>
                  </w:txbxContent>
                </v:textbox>
                <w10:wrap type="topAndBottom" anchorx="margin"/>
              </v:shape>
            </w:pict>
          </mc:Fallback>
        </mc:AlternateContent>
      </w:r>
      <w:r w:rsidRPr="000A7DC1">
        <w:rPr>
          <w:noProof/>
        </w:rPr>
        <w:drawing>
          <wp:anchor distT="0" distB="0" distL="114300" distR="114300" simplePos="0" relativeHeight="251662336" behindDoc="0" locked="0" layoutInCell="1" allowOverlap="1" wp14:anchorId="2EF99735" wp14:editId="42D1A83C">
            <wp:simplePos x="0" y="0"/>
            <wp:positionH relativeFrom="margin">
              <wp:posOffset>276225</wp:posOffset>
            </wp:positionH>
            <wp:positionV relativeFrom="paragraph">
              <wp:posOffset>306070</wp:posOffset>
            </wp:positionV>
            <wp:extent cx="5186045" cy="4829175"/>
            <wp:effectExtent l="19050" t="19050" r="14605" b="285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86045" cy="4829175"/>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p>
    <w:p w14:paraId="6E7B7A43" w14:textId="55EA5FA2" w:rsidR="00D27344" w:rsidRDefault="00D27344" w:rsidP="00D27344"/>
    <w:p w14:paraId="31F2B561" w14:textId="4218D63F" w:rsidR="00D27344" w:rsidRPr="007522E1" w:rsidRDefault="00D27344" w:rsidP="00D27344">
      <w:pPr>
        <w:rPr>
          <w:sz w:val="22"/>
          <w:szCs w:val="22"/>
        </w:rPr>
      </w:pPr>
      <w:r w:rsidRPr="007522E1">
        <w:rPr>
          <w:sz w:val="22"/>
          <w:szCs w:val="22"/>
        </w:rPr>
        <w:t xml:space="preserve">Figure 2 </w:t>
      </w:r>
      <w:r w:rsidR="00D7380C">
        <w:rPr>
          <w:sz w:val="22"/>
          <w:szCs w:val="22"/>
        </w:rPr>
        <w:t xml:space="preserve">below </w:t>
      </w:r>
      <w:r w:rsidRPr="007522E1">
        <w:rPr>
          <w:sz w:val="22"/>
          <w:szCs w:val="22"/>
        </w:rPr>
        <w:t>shows the required fields in the body of the POST request to the authorization server API. The value for the “</w:t>
      </w:r>
      <w:r w:rsidRPr="00CD0293">
        <w:rPr>
          <w:rFonts w:ascii="Consolas" w:hAnsi="Consolas" w:cs="Consolas"/>
          <w:sz w:val="22"/>
          <w:szCs w:val="22"/>
        </w:rPr>
        <w:t>username</w:t>
      </w:r>
      <w:r w:rsidRPr="007522E1">
        <w:rPr>
          <w:sz w:val="22"/>
          <w:szCs w:val="22"/>
        </w:rPr>
        <w:t xml:space="preserve">” key </w:t>
      </w:r>
      <w:r w:rsidR="00C31D47">
        <w:rPr>
          <w:sz w:val="22"/>
          <w:szCs w:val="22"/>
        </w:rPr>
        <w:t>is</w:t>
      </w:r>
      <w:r w:rsidRPr="007522E1">
        <w:rPr>
          <w:sz w:val="22"/>
          <w:szCs w:val="22"/>
        </w:rPr>
        <w:t xml:space="preserve"> the CIBMTR Service Account Username provided by CIBMTR.   The value for the “</w:t>
      </w:r>
      <w:r w:rsidRPr="00CD0293">
        <w:rPr>
          <w:rFonts w:ascii="Consolas" w:hAnsi="Consolas" w:cs="Consolas"/>
          <w:sz w:val="22"/>
          <w:szCs w:val="22"/>
        </w:rPr>
        <w:t>password</w:t>
      </w:r>
      <w:r w:rsidRPr="007522E1">
        <w:rPr>
          <w:sz w:val="22"/>
          <w:szCs w:val="22"/>
        </w:rPr>
        <w:t xml:space="preserve">” key </w:t>
      </w:r>
      <w:r w:rsidR="00C31D47">
        <w:rPr>
          <w:sz w:val="22"/>
          <w:szCs w:val="22"/>
        </w:rPr>
        <w:t>is</w:t>
      </w:r>
      <w:r w:rsidRPr="007522E1">
        <w:rPr>
          <w:sz w:val="22"/>
          <w:szCs w:val="22"/>
        </w:rPr>
        <w:t xml:space="preserve"> the CIBMTR Service Account Password.  The “</w:t>
      </w:r>
      <w:r w:rsidRPr="00CD0293">
        <w:rPr>
          <w:rFonts w:ascii="Consolas" w:hAnsi="Consolas" w:cs="Consolas"/>
          <w:sz w:val="22"/>
          <w:szCs w:val="22"/>
        </w:rPr>
        <w:t>grant_type</w:t>
      </w:r>
      <w:r w:rsidRPr="007522E1">
        <w:rPr>
          <w:sz w:val="22"/>
          <w:szCs w:val="22"/>
        </w:rPr>
        <w:t>” key and the “</w:t>
      </w:r>
      <w:r w:rsidRPr="00CD0293">
        <w:rPr>
          <w:rFonts w:ascii="Consolas" w:hAnsi="Consolas" w:cs="Consolas"/>
          <w:sz w:val="22"/>
          <w:szCs w:val="22"/>
        </w:rPr>
        <w:t>scope</w:t>
      </w:r>
      <w:r w:rsidRPr="007522E1">
        <w:rPr>
          <w:sz w:val="22"/>
          <w:szCs w:val="22"/>
        </w:rPr>
        <w:t xml:space="preserve">” key have the same values as shown in Figure 2.  The response to the POST request will return a JSON object that includes a base64 encoded token.  The token can be a long character string (over 1000 chars).  </w:t>
      </w:r>
    </w:p>
    <w:p w14:paraId="47250B33" w14:textId="425676C8" w:rsidR="00D27344" w:rsidRDefault="00D27344" w:rsidP="00D27344"/>
    <w:p w14:paraId="732B8FDF" w14:textId="6C7783A8" w:rsidR="00D27344" w:rsidRDefault="00D27344" w:rsidP="00D27344"/>
    <w:p w14:paraId="693B50E0" w14:textId="0A9E765E" w:rsidR="00D27344" w:rsidRDefault="00D27344" w:rsidP="00D27344">
      <w:r>
        <w:rPr>
          <w:noProof/>
        </w:rPr>
        <w:lastRenderedPageBreak/>
        <mc:AlternateContent>
          <mc:Choice Requires="wps">
            <w:drawing>
              <wp:anchor distT="0" distB="0" distL="114300" distR="114300" simplePos="0" relativeHeight="251686912" behindDoc="0" locked="0" layoutInCell="1" allowOverlap="1" wp14:anchorId="52BD8BBB" wp14:editId="4E21358F">
                <wp:simplePos x="0" y="0"/>
                <wp:positionH relativeFrom="column">
                  <wp:posOffset>457200</wp:posOffset>
                </wp:positionH>
                <wp:positionV relativeFrom="paragraph">
                  <wp:posOffset>2649220</wp:posOffset>
                </wp:positionV>
                <wp:extent cx="50292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078014B9" w14:textId="1F07E12F" w:rsidR="009203DE" w:rsidRPr="001662CC" w:rsidRDefault="009203DE" w:rsidP="00D27344">
                            <w:pPr>
                              <w:pStyle w:val="Caption"/>
                              <w:jc w:val="center"/>
                              <w:rPr>
                                <w:noProof/>
                              </w:rPr>
                            </w:pPr>
                            <w:r>
                              <w:t xml:space="preserve">Figure </w:t>
                            </w:r>
                            <w:fldSimple w:instr=" SEQ Figure \* ARABIC ">
                              <w:r w:rsidR="00650BED">
                                <w:rPr>
                                  <w:noProof/>
                                </w:rPr>
                                <w:t>2</w:t>
                              </w:r>
                            </w:fldSimple>
                            <w:r>
                              <w:t>: Required POST fields to submit for the authorization token.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BD8BBB" id="Text Box 18" o:spid="_x0000_s1027" type="#_x0000_t202" style="position:absolute;margin-left:36pt;margin-top:208.6pt;width:39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" stroked="f">
                <v:textbox style="mso-fit-shape-to-text:t" inset="0,0,0,0">
                  <w:txbxContent>
                    <w:p w14:paraId="078014B9" w14:textId="1F07E12F" w:rsidR="009203DE" w:rsidRPr="001662CC" w:rsidRDefault="009203DE" w:rsidP="00D27344">
                      <w:pPr>
                        <w:pStyle w:val="Caption"/>
                        <w:jc w:val="center"/>
                        <w:rPr>
                          <w:noProof/>
                        </w:rPr>
                      </w:pPr>
                      <w:r>
                        <w:t xml:space="preserve">Figure </w:t>
                      </w:r>
                      <w:fldSimple w:instr=" SEQ Figure \* ARABIC ">
                        <w:r w:rsidR="00650BED">
                          <w:rPr>
                            <w:noProof/>
                          </w:rPr>
                          <w:t>2</w:t>
                        </w:r>
                      </w:fldSimple>
                      <w:r>
                        <w:t>: Required POST fields to submit for the authorization token.</w:t>
                      </w:r>
                    </w:p>
                  </w:txbxContent>
                </v:textbox>
                <w10:wrap type="topAndBottom"/>
              </v:shape>
            </w:pict>
          </mc:Fallback>
        </mc:AlternateContent>
      </w:r>
      <w:r>
        <w:rPr>
          <w:noProof/>
        </w:rPr>
        <w:drawing>
          <wp:anchor distT="0" distB="0" distL="114300" distR="114300" simplePos="0" relativeHeight="251661312" behindDoc="0" locked="0" layoutInCell="1" allowOverlap="1" wp14:anchorId="2934D993" wp14:editId="055181A1">
            <wp:simplePos x="0" y="0"/>
            <wp:positionH relativeFrom="margin">
              <wp:align>center</wp:align>
            </wp:positionH>
            <wp:positionV relativeFrom="paragraph">
              <wp:posOffset>19504</wp:posOffset>
            </wp:positionV>
            <wp:extent cx="5029200" cy="2573020"/>
            <wp:effectExtent l="19050" t="19050" r="19050" b="1778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029200" cy="257302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p>
    <w:p w14:paraId="5F5BFD12" w14:textId="154CC16A" w:rsidR="009203DE" w:rsidRPr="007522E1" w:rsidRDefault="00D27344" w:rsidP="00D27344">
      <w:pPr>
        <w:rPr>
          <w:sz w:val="22"/>
          <w:szCs w:val="22"/>
        </w:rPr>
      </w:pPr>
      <w:r w:rsidRPr="007522E1">
        <w:rPr>
          <w:sz w:val="22"/>
          <w:szCs w:val="22"/>
        </w:rPr>
        <w:t xml:space="preserve">Once the token has been received, a request to the CIBMTR Direct FHIR service API can be made.     Tokens are valid for 30 minutes in the production environment, but last up to 24 hours in the test environment.  </w:t>
      </w:r>
      <w:r w:rsidRPr="007522E1">
        <w:rPr>
          <w:b/>
          <w:bCs/>
          <w:sz w:val="22"/>
          <w:szCs w:val="22"/>
        </w:rPr>
        <w:t xml:space="preserve">Applications must cache and re-use tokens until they are about to expire because Okta rate limits requests for new tokens. </w:t>
      </w:r>
      <w:r w:rsidRPr="007522E1">
        <w:rPr>
          <w:sz w:val="22"/>
          <w:szCs w:val="22"/>
        </w:rPr>
        <w:t>One workable strategy is to obtain a new token every 25 minutes.</w:t>
      </w:r>
      <w:r w:rsidR="009203DE" w:rsidRPr="007522E1">
        <w:rPr>
          <w:sz w:val="22"/>
          <w:szCs w:val="22"/>
        </w:rPr>
        <w:t xml:space="preserve"> </w:t>
      </w:r>
    </w:p>
    <w:p w14:paraId="4C0A2AB6" w14:textId="0D97DA98" w:rsidR="009203DE" w:rsidRPr="007522E1" w:rsidRDefault="009203DE" w:rsidP="00D27344">
      <w:pPr>
        <w:rPr>
          <w:sz w:val="22"/>
          <w:szCs w:val="22"/>
        </w:rPr>
      </w:pPr>
    </w:p>
    <w:p w14:paraId="239A8CC0" w14:textId="26C5DB85" w:rsidR="00D27344" w:rsidRPr="007522E1" w:rsidRDefault="007522E1" w:rsidP="00D27344">
      <w:pPr>
        <w:rPr>
          <w:sz w:val="22"/>
          <w:szCs w:val="22"/>
        </w:rPr>
      </w:pPr>
      <w:r w:rsidRPr="007522E1">
        <w:rPr>
          <w:noProof/>
          <w:sz w:val="22"/>
          <w:szCs w:val="22"/>
        </w:rPr>
        <mc:AlternateContent>
          <mc:Choice Requires="wps">
            <w:drawing>
              <wp:anchor distT="0" distB="0" distL="114300" distR="114300" simplePos="0" relativeHeight="251696128" behindDoc="0" locked="0" layoutInCell="1" allowOverlap="1" wp14:anchorId="621DA6FA" wp14:editId="00626B8F">
                <wp:simplePos x="0" y="0"/>
                <wp:positionH relativeFrom="margin">
                  <wp:posOffset>133350</wp:posOffset>
                </wp:positionH>
                <wp:positionV relativeFrom="paragraph">
                  <wp:posOffset>3604895</wp:posOffset>
                </wp:positionV>
                <wp:extent cx="5943600" cy="438150"/>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5943600" cy="438150"/>
                        </a:xfrm>
                        <a:prstGeom prst="rect">
                          <a:avLst/>
                        </a:prstGeom>
                        <a:solidFill>
                          <a:prstClr val="white"/>
                        </a:solidFill>
                        <a:ln>
                          <a:noFill/>
                        </a:ln>
                      </wps:spPr>
                      <wps:txbx>
                        <w:txbxContent>
                          <w:p w14:paraId="62F8843D" w14:textId="77777777" w:rsidR="009203DE" w:rsidRDefault="009203DE" w:rsidP="009203DE">
                            <w:pPr>
                              <w:pStyle w:val="Caption"/>
                              <w:jc w:val="center"/>
                            </w:pPr>
                            <w:r>
                              <w:t xml:space="preserve">Figure 3: Example CIBMTR Direct FHIR </w:t>
                            </w:r>
                            <w:r w:rsidRPr="009203DE">
                              <w:rPr>
                                <w:u w:val="single"/>
                              </w:rPr>
                              <w:t>API request using a bearer authorization token in the header of the request.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DA6FA" id="Text Box 46" o:spid="_x0000_s1028" type="#_x0000_t202" style="position:absolute;margin-left:10.5pt;margin-top:283.85pt;width:468pt;height:34.5pt;z-index:251696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" stroked="f">
                <v:textbox style="mso-fit-shape-to-text:t" inset="0,0,0,0">
                  <w:txbxContent>
                    <w:p w14:paraId="62F8843D" w14:textId="77777777" w:rsidR="009203DE" w:rsidRDefault="009203DE" w:rsidP="009203DE">
                      <w:pPr>
                        <w:pStyle w:val="Caption"/>
                        <w:jc w:val="center"/>
                      </w:pPr>
                      <w:r>
                        <w:t xml:space="preserve">Figure 3: Example CIBMTR Direct FHIR </w:t>
                      </w:r>
                      <w:r w:rsidRPr="009203DE">
                        <w:rPr>
                          <w:u w:val="single"/>
                        </w:rPr>
                        <w:t>API request using a bearer authorization token in the header of the request.</w:t>
                      </w:r>
                    </w:p>
                  </w:txbxContent>
                </v:textbox>
                <w10:wrap type="topAndBottom" anchorx="margin"/>
              </v:shape>
            </w:pict>
          </mc:Fallback>
        </mc:AlternateContent>
      </w:r>
      <w:r w:rsidRPr="007522E1">
        <w:rPr>
          <w:noProof/>
          <w:sz w:val="22"/>
          <w:szCs w:val="22"/>
        </w:rPr>
        <w:drawing>
          <wp:anchor distT="0" distB="0" distL="114300" distR="114300" simplePos="0" relativeHeight="251694080" behindDoc="0" locked="0" layoutInCell="1" allowOverlap="1" wp14:anchorId="1B64EAC7" wp14:editId="735952ED">
            <wp:simplePos x="0" y="0"/>
            <wp:positionH relativeFrom="column">
              <wp:posOffset>456565</wp:posOffset>
            </wp:positionH>
            <wp:positionV relativeFrom="paragraph">
              <wp:posOffset>598170</wp:posOffset>
            </wp:positionV>
            <wp:extent cx="5172075" cy="2797810"/>
            <wp:effectExtent l="19050" t="19050" r="28575" b="2159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2075" cy="2797810"/>
                    </a:xfrm>
                    <a:prstGeom prst="rect">
                      <a:avLst/>
                    </a:prstGeom>
                    <a:ln>
                      <a:solidFill>
                        <a:schemeClr val="accent2"/>
                      </a:solidFill>
                    </a:ln>
                  </pic:spPr>
                </pic:pic>
              </a:graphicData>
            </a:graphic>
            <wp14:sizeRelH relativeFrom="margin">
              <wp14:pctWidth>0</wp14:pctWidth>
            </wp14:sizeRelH>
            <wp14:sizeRelV relativeFrom="margin">
              <wp14:pctHeight>0</wp14:pctHeight>
            </wp14:sizeRelV>
          </wp:anchor>
        </w:drawing>
      </w:r>
      <w:r w:rsidR="009203DE" w:rsidRPr="007522E1">
        <w:rPr>
          <w:sz w:val="22"/>
          <w:szCs w:val="22"/>
        </w:rPr>
        <w:t>To make a request to the CIBMTR Direct FHIR Backend API, include the token in the header as the authorization key value of the request along with the word “</w:t>
      </w:r>
      <w:proofErr w:type="gramStart"/>
      <w:r w:rsidR="009203DE" w:rsidRPr="007522E1">
        <w:rPr>
          <w:sz w:val="22"/>
          <w:szCs w:val="22"/>
        </w:rPr>
        <w:t>Bearer ”</w:t>
      </w:r>
      <w:proofErr w:type="gramEnd"/>
      <w:r w:rsidR="009203DE" w:rsidRPr="007522E1">
        <w:rPr>
          <w:sz w:val="22"/>
          <w:szCs w:val="22"/>
        </w:rPr>
        <w:t xml:space="preserve"> in front of it, as shown in Figure 3.</w:t>
      </w:r>
    </w:p>
    <w:p w14:paraId="35358987" w14:textId="62169342" w:rsidR="00F35759" w:rsidRDefault="00F35759" w:rsidP="00CD0293"/>
    <w:p w14:paraId="6B2815D6" w14:textId="77777777" w:rsidR="00F81B3F" w:rsidRDefault="00F81B3F" w:rsidP="00CD0293"/>
    <w:p w14:paraId="126DC3D2" w14:textId="03EDB460" w:rsidR="00D27344" w:rsidRDefault="00D27344" w:rsidP="00D27344">
      <w:pPr>
        <w:pStyle w:val="Heading1"/>
      </w:pPr>
      <w:bookmarkStart w:id="121" w:name="_Toc104540143"/>
      <w:r>
        <w:lastRenderedPageBreak/>
        <w:t>Recommended Data Submission Workflow</w:t>
      </w:r>
      <w:bookmarkEnd w:id="121"/>
    </w:p>
    <w:p w14:paraId="17FDFCEC" w14:textId="2C84D77C" w:rsidR="00D27344" w:rsidRDefault="00D27344" w:rsidP="00D27344"/>
    <w:p w14:paraId="05DCB4F7" w14:textId="4173DC5A" w:rsidR="00D27344" w:rsidRDefault="00D27344" w:rsidP="00D27344">
      <w:pPr>
        <w:rPr>
          <w:sz w:val="22"/>
          <w:szCs w:val="22"/>
        </w:rPr>
      </w:pPr>
      <w:r w:rsidRPr="007522E1">
        <w:rPr>
          <w:sz w:val="22"/>
          <w:szCs w:val="22"/>
        </w:rPr>
        <w:t xml:space="preserve">Submitting data to CIBMTR via the Direct FHIR service API involves a </w:t>
      </w:r>
      <w:r w:rsidR="00B90871">
        <w:rPr>
          <w:sz w:val="22"/>
          <w:szCs w:val="22"/>
        </w:rPr>
        <w:t>four</w:t>
      </w:r>
      <w:r w:rsidRPr="007522E1">
        <w:rPr>
          <w:sz w:val="22"/>
          <w:szCs w:val="22"/>
        </w:rPr>
        <w:t>-step process for each patient</w:t>
      </w:r>
      <w:r w:rsidR="00A37A3C">
        <w:rPr>
          <w:sz w:val="22"/>
          <w:szCs w:val="22"/>
        </w:rPr>
        <w:t>:</w:t>
      </w:r>
    </w:p>
    <w:p w14:paraId="47BF375C" w14:textId="76A84A45" w:rsidR="00B90871" w:rsidRPr="00CD0293" w:rsidRDefault="001D36A7" w:rsidP="00CD0293">
      <w:pPr>
        <w:pStyle w:val="ListParagraph"/>
        <w:numPr>
          <w:ilvl w:val="0"/>
          <w:numId w:val="17"/>
        </w:numPr>
        <w:rPr>
          <w:sz w:val="22"/>
          <w:szCs w:val="22"/>
        </w:rPr>
      </w:pPr>
      <w:r>
        <w:rPr>
          <w:sz w:val="22"/>
          <w:szCs w:val="22"/>
        </w:rPr>
        <w:t>Register</w:t>
      </w:r>
      <w:r w:rsidR="00157281">
        <w:rPr>
          <w:sz w:val="22"/>
          <w:szCs w:val="22"/>
        </w:rPr>
        <w:t>/lookup</w:t>
      </w:r>
      <w:r>
        <w:rPr>
          <w:sz w:val="22"/>
          <w:szCs w:val="22"/>
        </w:rPr>
        <w:t xml:space="preserve"> patient and receive CRID</w:t>
      </w:r>
    </w:p>
    <w:p w14:paraId="534A8EB6" w14:textId="02BA58D7" w:rsidR="00B90871" w:rsidRPr="00CD0293" w:rsidRDefault="00B90871" w:rsidP="00CD0293">
      <w:pPr>
        <w:pStyle w:val="ListParagraph"/>
        <w:numPr>
          <w:ilvl w:val="0"/>
          <w:numId w:val="17"/>
        </w:numPr>
        <w:rPr>
          <w:sz w:val="22"/>
          <w:szCs w:val="22"/>
        </w:rPr>
      </w:pPr>
      <w:r w:rsidRPr="00CD0293">
        <w:rPr>
          <w:sz w:val="22"/>
          <w:szCs w:val="22"/>
        </w:rPr>
        <w:t>Check for exist</w:t>
      </w:r>
      <w:r w:rsidR="00A37A3C" w:rsidRPr="00CD0293">
        <w:rPr>
          <w:sz w:val="22"/>
          <w:szCs w:val="22"/>
        </w:rPr>
        <w:t>ing Patient resource</w:t>
      </w:r>
    </w:p>
    <w:p w14:paraId="41EED605" w14:textId="3CE98410" w:rsidR="00A37A3C" w:rsidRPr="00CD0293" w:rsidRDefault="00A37A3C" w:rsidP="00CD0293">
      <w:pPr>
        <w:pStyle w:val="ListParagraph"/>
        <w:numPr>
          <w:ilvl w:val="0"/>
          <w:numId w:val="17"/>
        </w:numPr>
        <w:rPr>
          <w:sz w:val="22"/>
          <w:szCs w:val="22"/>
        </w:rPr>
      </w:pPr>
      <w:r w:rsidRPr="00CD0293">
        <w:rPr>
          <w:sz w:val="22"/>
          <w:szCs w:val="22"/>
        </w:rPr>
        <w:t xml:space="preserve">Create new Patient resource </w:t>
      </w:r>
      <w:r w:rsidR="00377135">
        <w:rPr>
          <w:sz w:val="22"/>
          <w:szCs w:val="22"/>
        </w:rPr>
        <w:t xml:space="preserve">only </w:t>
      </w:r>
      <w:r w:rsidRPr="00CD0293">
        <w:rPr>
          <w:sz w:val="22"/>
          <w:szCs w:val="22"/>
        </w:rPr>
        <w:t>if it doesn't already exist</w:t>
      </w:r>
    </w:p>
    <w:p w14:paraId="0D93C4E8" w14:textId="0D5D1ED1" w:rsidR="00A37A3C" w:rsidRPr="00CD0293" w:rsidRDefault="00A37A3C" w:rsidP="00CD0293">
      <w:pPr>
        <w:pStyle w:val="ListParagraph"/>
        <w:numPr>
          <w:ilvl w:val="0"/>
          <w:numId w:val="17"/>
        </w:numPr>
        <w:rPr>
          <w:sz w:val="22"/>
          <w:szCs w:val="22"/>
        </w:rPr>
      </w:pPr>
      <w:r w:rsidRPr="00CD0293">
        <w:rPr>
          <w:sz w:val="22"/>
          <w:szCs w:val="22"/>
        </w:rPr>
        <w:t>Send Observation using Patient resource as subject</w:t>
      </w:r>
      <w:r w:rsidR="00DE7045">
        <w:rPr>
          <w:sz w:val="22"/>
          <w:szCs w:val="22"/>
        </w:rPr>
        <w:t xml:space="preserve"> reference</w:t>
      </w:r>
    </w:p>
    <w:p w14:paraId="7F17294A" w14:textId="4F0712A9" w:rsidR="00D27344" w:rsidRDefault="00D27344" w:rsidP="00D27344">
      <w:pPr>
        <w:rPr>
          <w:sz w:val="22"/>
          <w:szCs w:val="22"/>
        </w:rPr>
      </w:pPr>
    </w:p>
    <w:p w14:paraId="5D63BECD" w14:textId="1ABEAD40" w:rsidR="00D37EC0" w:rsidRDefault="00D37EC0" w:rsidP="00D27344">
      <w:pPr>
        <w:rPr>
          <w:sz w:val="22"/>
          <w:szCs w:val="22"/>
        </w:rPr>
      </w:pPr>
      <w:r>
        <w:rPr>
          <w:sz w:val="22"/>
          <w:szCs w:val="22"/>
        </w:rPr>
        <w:t>Before we dive into the workflow, there are a couple of things to be aware of</w:t>
      </w:r>
      <w:r w:rsidR="001F3BE9">
        <w:rPr>
          <w:sz w:val="22"/>
          <w:szCs w:val="22"/>
        </w:rPr>
        <w:t>:</w:t>
      </w:r>
      <w:r w:rsidR="007A48AB">
        <w:rPr>
          <w:sz w:val="22"/>
          <w:szCs w:val="22"/>
        </w:rPr>
        <w:t xml:space="preserve"> </w:t>
      </w:r>
      <w:r>
        <w:rPr>
          <w:sz w:val="22"/>
          <w:szCs w:val="22"/>
        </w:rPr>
        <w:t xml:space="preserve"> the </w:t>
      </w:r>
      <w:r w:rsidRPr="00CD0293">
        <w:rPr>
          <w:color w:val="4472C4" w:themeColor="accent1"/>
          <w:sz w:val="22"/>
          <w:szCs w:val="22"/>
        </w:rPr>
        <w:t>&lt;base urls&gt;</w:t>
      </w:r>
      <w:r>
        <w:rPr>
          <w:sz w:val="22"/>
          <w:szCs w:val="22"/>
        </w:rPr>
        <w:t xml:space="preserve"> and security tags.</w:t>
      </w:r>
    </w:p>
    <w:p w14:paraId="207F4F04" w14:textId="77777777" w:rsidR="00D37EC0" w:rsidRDefault="00D37EC0" w:rsidP="00D27344">
      <w:pPr>
        <w:rPr>
          <w:sz w:val="22"/>
          <w:szCs w:val="22"/>
        </w:rPr>
      </w:pPr>
    </w:p>
    <w:p w14:paraId="7F0931A5" w14:textId="2D4004C7" w:rsidR="009804EA" w:rsidRPr="00CD0293" w:rsidRDefault="009804EA" w:rsidP="00CD0293">
      <w:pPr>
        <w:pStyle w:val="Heading2"/>
        <w:rPr>
          <w:sz w:val="24"/>
          <w:szCs w:val="24"/>
        </w:rPr>
      </w:pPr>
      <w:bookmarkStart w:id="122" w:name="_Toc104540144"/>
      <w:r w:rsidRPr="00CD0293">
        <w:rPr>
          <w:sz w:val="24"/>
          <w:szCs w:val="24"/>
        </w:rPr>
        <w:t>Base URLs</w:t>
      </w:r>
      <w:bookmarkEnd w:id="122"/>
    </w:p>
    <w:p w14:paraId="11C25306" w14:textId="1F3EBD85" w:rsidR="009804EA" w:rsidRDefault="009804EA" w:rsidP="009804EA">
      <w:pPr>
        <w:rPr>
          <w:sz w:val="22"/>
          <w:szCs w:val="22"/>
        </w:rPr>
      </w:pPr>
      <w:r>
        <w:rPr>
          <w:sz w:val="22"/>
          <w:szCs w:val="22"/>
        </w:rPr>
        <w:t>For the CRID</w:t>
      </w:r>
      <w:r w:rsidR="002F6F9A">
        <w:rPr>
          <w:sz w:val="22"/>
          <w:szCs w:val="22"/>
        </w:rPr>
        <w:t xml:space="preserve"> API</w:t>
      </w:r>
      <w:r>
        <w:rPr>
          <w:sz w:val="22"/>
          <w:szCs w:val="22"/>
        </w:rPr>
        <w:t xml:space="preserve">, and all FHIR STU3 resources, use these </w:t>
      </w:r>
      <w:r w:rsidR="005123D8" w:rsidRPr="00CD0293">
        <w:rPr>
          <w:color w:val="4472C4" w:themeColor="accent1"/>
          <w:sz w:val="20"/>
          <w:szCs w:val="20"/>
        </w:rPr>
        <w:t>&lt;</w:t>
      </w:r>
      <w:r w:rsidRPr="00CD0293">
        <w:rPr>
          <w:rFonts w:ascii="Consolas" w:hAnsi="Consolas" w:cs="Consolas"/>
          <w:color w:val="4472C4" w:themeColor="accent1"/>
          <w:sz w:val="20"/>
          <w:szCs w:val="20"/>
        </w:rPr>
        <w:t>base URLs</w:t>
      </w:r>
      <w:r w:rsidR="005123D8" w:rsidRPr="00CD0293">
        <w:rPr>
          <w:rFonts w:ascii="Consolas" w:hAnsi="Consolas" w:cs="Consolas"/>
          <w:color w:val="4472C4" w:themeColor="accent1"/>
          <w:sz w:val="20"/>
          <w:szCs w:val="20"/>
        </w:rPr>
        <w:t>&gt;</w:t>
      </w:r>
      <w:r w:rsidR="00D37EC0" w:rsidRPr="00CD0293">
        <w:rPr>
          <w:sz w:val="22"/>
          <w:szCs w:val="22"/>
        </w:rPr>
        <w:t xml:space="preserve"> in the example</w:t>
      </w:r>
      <w:r w:rsidR="00D37EC0">
        <w:rPr>
          <w:sz w:val="22"/>
          <w:szCs w:val="22"/>
        </w:rPr>
        <w:t>s</w:t>
      </w:r>
      <w:r w:rsidR="00D37EC0" w:rsidRPr="00CD0293">
        <w:rPr>
          <w:sz w:val="22"/>
          <w:szCs w:val="22"/>
        </w:rPr>
        <w:t xml:space="preserve"> </w:t>
      </w:r>
      <w:r w:rsidR="00D37EC0">
        <w:rPr>
          <w:sz w:val="22"/>
          <w:szCs w:val="22"/>
        </w:rPr>
        <w:t xml:space="preserve">that follow. </w:t>
      </w:r>
      <w:r>
        <w:rPr>
          <w:sz w:val="22"/>
          <w:szCs w:val="22"/>
        </w:rPr>
        <w:br/>
      </w:r>
      <w:r>
        <w:rPr>
          <w:sz w:val="22"/>
          <w:szCs w:val="22"/>
        </w:rPr>
        <w:br/>
        <w:t>Test Environment</w:t>
      </w:r>
      <w:r w:rsidR="00D37EC0">
        <w:rPr>
          <w:sz w:val="22"/>
          <w:szCs w:val="22"/>
        </w:rPr>
        <w:t xml:space="preserve"> (to be used for all development work)</w:t>
      </w:r>
    </w:p>
    <w:p w14:paraId="064A791E" w14:textId="199A96FC" w:rsidR="00D37EC0" w:rsidRPr="00CD0293" w:rsidRDefault="00FD63DF" w:rsidP="00CD0293">
      <w:pPr>
        <w:pBdr>
          <w:top w:val="single" w:sz="4" w:space="1" w:color="auto"/>
          <w:left w:val="single" w:sz="4" w:space="0" w:color="auto"/>
          <w:bottom w:val="single" w:sz="4" w:space="1" w:color="auto"/>
          <w:right w:val="single" w:sz="4" w:space="4" w:color="auto"/>
        </w:pBdr>
        <w:tabs>
          <w:tab w:val="left" w:pos="954"/>
        </w:tabs>
        <w:ind w:left="270"/>
        <w:rPr>
          <w:rFonts w:ascii="Consolas" w:hAnsi="Consolas" w:cs="Consolas"/>
          <w:sz w:val="20"/>
          <w:szCs w:val="20"/>
        </w:rPr>
      </w:pPr>
      <w:r w:rsidRPr="00FD63DF">
        <w:rPr>
          <w:rFonts w:ascii="Consolas" w:hAnsi="Consolas" w:cs="Consolas"/>
          <w:sz w:val="20"/>
          <w:szCs w:val="20"/>
        </w:rPr>
        <w:t>https://dev-api.nmdp.org/cibmtr-fhir-backend-exttest/v1</w:t>
      </w:r>
    </w:p>
    <w:p w14:paraId="49E31BFD" w14:textId="2783CC89" w:rsidR="009804EA" w:rsidRPr="00FF56CA" w:rsidRDefault="009804EA" w:rsidP="00CD0293">
      <w:pPr>
        <w:tabs>
          <w:tab w:val="left" w:pos="954"/>
        </w:tabs>
        <w:rPr>
          <w:sz w:val="22"/>
          <w:szCs w:val="22"/>
        </w:rPr>
      </w:pPr>
      <w:r>
        <w:rPr>
          <w:sz w:val="22"/>
          <w:szCs w:val="22"/>
        </w:rPr>
        <w:t>Production Environment</w:t>
      </w:r>
    </w:p>
    <w:p w14:paraId="39A78DD3" w14:textId="2D48463E" w:rsidR="009804EA" w:rsidRPr="00CD0293" w:rsidRDefault="009804EA" w:rsidP="00CD0293">
      <w:pPr>
        <w:pBdr>
          <w:top w:val="single" w:sz="4" w:space="1" w:color="auto"/>
          <w:left w:val="single" w:sz="4" w:space="0" w:color="auto"/>
          <w:bottom w:val="single" w:sz="4" w:space="1" w:color="auto"/>
          <w:right w:val="single" w:sz="4" w:space="4" w:color="auto"/>
        </w:pBdr>
        <w:tabs>
          <w:tab w:val="left" w:pos="954"/>
        </w:tabs>
        <w:ind w:left="270"/>
        <w:rPr>
          <w:rFonts w:ascii="Consolas" w:hAnsi="Consolas" w:cs="Consolas"/>
          <w:sz w:val="20"/>
          <w:szCs w:val="20"/>
        </w:rPr>
      </w:pPr>
      <w:r w:rsidRPr="00CD0293">
        <w:rPr>
          <w:rFonts w:ascii="Consolas" w:hAnsi="Consolas" w:cs="Consolas"/>
          <w:sz w:val="20"/>
          <w:szCs w:val="20"/>
        </w:rPr>
        <w:t>https://api.nmdp.org/cibmtrehrclientbackend/v1</w:t>
      </w:r>
    </w:p>
    <w:p w14:paraId="313725DE" w14:textId="3FD28C44" w:rsidR="005123D8" w:rsidRDefault="005123D8" w:rsidP="00D27344">
      <w:pPr>
        <w:rPr>
          <w:sz w:val="22"/>
          <w:szCs w:val="22"/>
        </w:rPr>
      </w:pPr>
    </w:p>
    <w:p w14:paraId="0B5BD264" w14:textId="15F7C23D" w:rsidR="00260AD2" w:rsidRDefault="00260AD2" w:rsidP="00260AD2">
      <w:pPr>
        <w:pStyle w:val="Heading2"/>
        <w:rPr>
          <w:sz w:val="24"/>
          <w:szCs w:val="24"/>
        </w:rPr>
      </w:pPr>
      <w:bookmarkStart w:id="123" w:name="_Toc104540145"/>
      <w:r w:rsidRPr="00CD0293">
        <w:rPr>
          <w:sz w:val="24"/>
          <w:szCs w:val="24"/>
        </w:rPr>
        <w:t>Security tags</w:t>
      </w:r>
      <w:bookmarkEnd w:id="123"/>
    </w:p>
    <w:p w14:paraId="5CE354EE" w14:textId="77AD3A78" w:rsidR="00260AD2" w:rsidRDefault="007B2C32" w:rsidP="00260AD2">
      <w:pPr>
        <w:rPr>
          <w:sz w:val="22"/>
          <w:szCs w:val="22"/>
        </w:rPr>
      </w:pPr>
      <w:r>
        <w:rPr>
          <w:sz w:val="22"/>
          <w:szCs w:val="22"/>
        </w:rPr>
        <w:t>A</w:t>
      </w:r>
      <w:r w:rsidR="00863B94" w:rsidRPr="00CD0293">
        <w:rPr>
          <w:sz w:val="22"/>
          <w:szCs w:val="22"/>
        </w:rPr>
        <w:t xml:space="preserve">ccess credentials have been provisioned to allow access to </w:t>
      </w:r>
      <w:r>
        <w:rPr>
          <w:sz w:val="22"/>
          <w:szCs w:val="22"/>
        </w:rPr>
        <w:t xml:space="preserve">patients and </w:t>
      </w:r>
      <w:r w:rsidR="00863B94" w:rsidRPr="00CD0293">
        <w:rPr>
          <w:sz w:val="22"/>
          <w:szCs w:val="22"/>
        </w:rPr>
        <w:t xml:space="preserve">data that is identified to a particular transplant center. To enforce this, the Direct FHIR API requires that all FHIR resources contain </w:t>
      </w:r>
      <w:r w:rsidR="00072AEB">
        <w:rPr>
          <w:sz w:val="22"/>
          <w:szCs w:val="22"/>
        </w:rPr>
        <w:t xml:space="preserve">a </w:t>
      </w:r>
      <w:proofErr w:type="gramStart"/>
      <w:r w:rsidR="00072AEB" w:rsidRPr="00CD0293">
        <w:rPr>
          <w:rFonts w:ascii="Consolas" w:hAnsi="Consolas" w:cs="Consolas"/>
          <w:sz w:val="20"/>
          <w:szCs w:val="20"/>
        </w:rPr>
        <w:t>meta.</w:t>
      </w:r>
      <w:r w:rsidR="00863B94" w:rsidRPr="00CD0293">
        <w:rPr>
          <w:rFonts w:ascii="Consolas" w:hAnsi="Consolas" w:cs="Consolas"/>
          <w:sz w:val="20"/>
          <w:szCs w:val="20"/>
        </w:rPr>
        <w:t>s</w:t>
      </w:r>
      <w:r w:rsidR="00260AD2" w:rsidRPr="00CD0293">
        <w:rPr>
          <w:rFonts w:ascii="Consolas" w:hAnsi="Consolas" w:cs="Consolas"/>
          <w:sz w:val="20"/>
          <w:szCs w:val="20"/>
        </w:rPr>
        <w:t>ecurity</w:t>
      </w:r>
      <w:proofErr w:type="gramEnd"/>
      <w:r w:rsidR="00260AD2" w:rsidRPr="00CD0293">
        <w:rPr>
          <w:sz w:val="20"/>
          <w:szCs w:val="20"/>
        </w:rPr>
        <w:t xml:space="preserve"> </w:t>
      </w:r>
      <w:r w:rsidR="00072AEB">
        <w:rPr>
          <w:sz w:val="22"/>
          <w:szCs w:val="22"/>
        </w:rPr>
        <w:t>element</w:t>
      </w:r>
      <w:r w:rsidR="00260AD2" w:rsidRPr="00CD0293">
        <w:rPr>
          <w:sz w:val="22"/>
          <w:szCs w:val="22"/>
        </w:rPr>
        <w:t xml:space="preserve"> </w:t>
      </w:r>
      <w:r w:rsidR="00072AEB" w:rsidRPr="00CD0293">
        <w:rPr>
          <w:sz w:val="22"/>
          <w:szCs w:val="22"/>
        </w:rPr>
        <w:t>containing the center number</w:t>
      </w:r>
      <w:r w:rsidR="00072AEB">
        <w:rPr>
          <w:sz w:val="22"/>
          <w:szCs w:val="22"/>
        </w:rPr>
        <w:t xml:space="preserve"> in a FHIR CodeableConcept</w:t>
      </w:r>
      <w:r w:rsidR="00260AD2" w:rsidRPr="00CD0293">
        <w:rPr>
          <w:sz w:val="22"/>
          <w:szCs w:val="22"/>
        </w:rPr>
        <w:t xml:space="preserve">. </w:t>
      </w:r>
      <w:r w:rsidR="00072AEB">
        <w:rPr>
          <w:sz w:val="22"/>
          <w:szCs w:val="22"/>
        </w:rPr>
        <w:t>This has the form of:</w:t>
      </w:r>
    </w:p>
    <w:p w14:paraId="568F46A1" w14:textId="77777777" w:rsidR="00072AEB" w:rsidRDefault="00072AEB" w:rsidP="00260AD2">
      <w:pPr>
        <w:rPr>
          <w:sz w:val="22"/>
          <w:szCs w:val="22"/>
        </w:rPr>
      </w:pPr>
    </w:p>
    <w:p w14:paraId="1D8942D6" w14:textId="77777777" w:rsidR="00072AEB" w:rsidRPr="00CD0293" w:rsidRDefault="00072AEB" w:rsidP="00CD0293">
      <w:pPr>
        <w:pBdr>
          <w:top w:val="single" w:sz="4" w:space="1" w:color="auto"/>
          <w:left w:val="single" w:sz="4" w:space="4" w:color="auto"/>
          <w:bottom w:val="single" w:sz="4" w:space="1" w:color="auto"/>
          <w:right w:val="single" w:sz="4" w:space="4" w:color="auto"/>
        </w:pBdr>
        <w:ind w:left="270"/>
        <w:rPr>
          <w:rFonts w:ascii="Consolas" w:hAnsi="Consolas" w:cs="Consolas"/>
          <w:sz w:val="16"/>
          <w:szCs w:val="16"/>
        </w:rPr>
      </w:pPr>
      <w:r w:rsidRPr="00CD0293">
        <w:rPr>
          <w:rFonts w:ascii="Consolas" w:hAnsi="Consolas" w:cs="Consolas"/>
          <w:sz w:val="16"/>
          <w:szCs w:val="16"/>
        </w:rPr>
        <w:t>"meta": {</w:t>
      </w:r>
    </w:p>
    <w:p w14:paraId="35D5C7E9" w14:textId="77777777" w:rsidR="00072AEB" w:rsidRPr="00CD0293" w:rsidRDefault="00072AEB" w:rsidP="00CD0293">
      <w:pPr>
        <w:pBdr>
          <w:top w:val="single" w:sz="4" w:space="1" w:color="auto"/>
          <w:left w:val="single" w:sz="4" w:space="4" w:color="auto"/>
          <w:bottom w:val="single" w:sz="4" w:space="1" w:color="auto"/>
          <w:right w:val="single" w:sz="4" w:space="4" w:color="auto"/>
        </w:pBdr>
        <w:ind w:left="270"/>
        <w:rPr>
          <w:rFonts w:ascii="Consolas" w:hAnsi="Consolas" w:cs="Consolas"/>
          <w:sz w:val="16"/>
          <w:szCs w:val="16"/>
        </w:rPr>
      </w:pPr>
      <w:r w:rsidRPr="00CD0293">
        <w:rPr>
          <w:rFonts w:ascii="Consolas" w:hAnsi="Consolas" w:cs="Consolas"/>
          <w:sz w:val="16"/>
          <w:szCs w:val="16"/>
        </w:rPr>
        <w:t xml:space="preserve">    "security": [ {</w:t>
      </w:r>
    </w:p>
    <w:p w14:paraId="65630A03" w14:textId="77777777" w:rsidR="00072AEB" w:rsidRPr="00CD0293" w:rsidRDefault="00072AEB" w:rsidP="00CD0293">
      <w:pPr>
        <w:pBdr>
          <w:top w:val="single" w:sz="4" w:space="1" w:color="auto"/>
          <w:left w:val="single" w:sz="4" w:space="4" w:color="auto"/>
          <w:bottom w:val="single" w:sz="4" w:space="1" w:color="auto"/>
          <w:right w:val="single" w:sz="4" w:space="4" w:color="auto"/>
        </w:pBdr>
        <w:ind w:left="270"/>
        <w:rPr>
          <w:rFonts w:ascii="Consolas" w:hAnsi="Consolas" w:cs="Consolas"/>
          <w:sz w:val="16"/>
          <w:szCs w:val="16"/>
        </w:rPr>
      </w:pPr>
      <w:r w:rsidRPr="00CD0293">
        <w:rPr>
          <w:rFonts w:ascii="Consolas" w:hAnsi="Consolas" w:cs="Consolas"/>
          <w:sz w:val="16"/>
          <w:szCs w:val="16"/>
        </w:rPr>
        <w:t xml:space="preserve">        "system": "http://cibmtr.org/codesystem/transplant-center",</w:t>
      </w:r>
    </w:p>
    <w:p w14:paraId="23840329" w14:textId="58D67D1C" w:rsidR="00072AEB" w:rsidRPr="00CD0293" w:rsidRDefault="00072AEB" w:rsidP="00CD0293">
      <w:pPr>
        <w:pBdr>
          <w:top w:val="single" w:sz="4" w:space="1" w:color="auto"/>
          <w:left w:val="single" w:sz="4" w:space="4" w:color="auto"/>
          <w:bottom w:val="single" w:sz="4" w:space="1" w:color="auto"/>
          <w:right w:val="single" w:sz="4" w:space="4" w:color="auto"/>
        </w:pBdr>
        <w:ind w:left="270"/>
        <w:rPr>
          <w:rFonts w:ascii="Consolas" w:hAnsi="Consolas" w:cs="Consolas"/>
          <w:sz w:val="16"/>
          <w:szCs w:val="16"/>
        </w:rPr>
      </w:pPr>
      <w:r w:rsidRPr="00CD0293">
        <w:rPr>
          <w:rFonts w:ascii="Consolas" w:hAnsi="Consolas" w:cs="Consolas"/>
          <w:sz w:val="16"/>
          <w:szCs w:val="16"/>
        </w:rPr>
        <w:t xml:space="preserve">        "code": "rc_</w:t>
      </w:r>
      <w:r w:rsidR="00D37EC0" w:rsidRPr="00CD0293">
        <w:rPr>
          <w:rFonts w:ascii="Consolas" w:hAnsi="Consolas" w:cs="Consolas"/>
          <w:color w:val="4472C4" w:themeColor="accent1"/>
          <w:sz w:val="16"/>
          <w:szCs w:val="16"/>
        </w:rPr>
        <w:t>&lt;CCN&gt;</w:t>
      </w:r>
      <w:r w:rsidRPr="00CD0293">
        <w:rPr>
          <w:rFonts w:ascii="Consolas" w:hAnsi="Consolas" w:cs="Consolas"/>
          <w:sz w:val="16"/>
          <w:szCs w:val="16"/>
        </w:rPr>
        <w:t>"</w:t>
      </w:r>
    </w:p>
    <w:p w14:paraId="1A7A0F38" w14:textId="77777777" w:rsidR="00072AEB" w:rsidRPr="00CD0293" w:rsidRDefault="00072AEB" w:rsidP="00CD0293">
      <w:pPr>
        <w:pBdr>
          <w:top w:val="single" w:sz="4" w:space="1" w:color="auto"/>
          <w:left w:val="single" w:sz="4" w:space="4" w:color="auto"/>
          <w:bottom w:val="single" w:sz="4" w:space="1" w:color="auto"/>
          <w:right w:val="single" w:sz="4" w:space="4" w:color="auto"/>
        </w:pBdr>
        <w:ind w:left="270"/>
        <w:rPr>
          <w:rFonts w:ascii="Consolas" w:hAnsi="Consolas" w:cs="Consolas"/>
          <w:sz w:val="16"/>
          <w:szCs w:val="16"/>
        </w:rPr>
      </w:pPr>
      <w:r w:rsidRPr="00CD0293">
        <w:rPr>
          <w:rFonts w:ascii="Consolas" w:hAnsi="Consolas" w:cs="Consolas"/>
          <w:sz w:val="16"/>
          <w:szCs w:val="16"/>
        </w:rPr>
        <w:t xml:space="preserve">    } ]</w:t>
      </w:r>
    </w:p>
    <w:p w14:paraId="606E5CBD" w14:textId="57A68A38" w:rsidR="00072AEB" w:rsidRPr="00CD0293" w:rsidRDefault="00072AEB" w:rsidP="00CD0293">
      <w:pPr>
        <w:pBdr>
          <w:top w:val="single" w:sz="4" w:space="1" w:color="auto"/>
          <w:left w:val="single" w:sz="4" w:space="4" w:color="auto"/>
          <w:bottom w:val="single" w:sz="4" w:space="1" w:color="auto"/>
          <w:right w:val="single" w:sz="4" w:space="4" w:color="auto"/>
        </w:pBdr>
        <w:ind w:left="270"/>
        <w:rPr>
          <w:rFonts w:ascii="Consolas" w:hAnsi="Consolas" w:cs="Consolas"/>
          <w:sz w:val="16"/>
          <w:szCs w:val="16"/>
        </w:rPr>
      </w:pPr>
      <w:r w:rsidRPr="00CD0293">
        <w:rPr>
          <w:rFonts w:ascii="Consolas" w:hAnsi="Consolas" w:cs="Consolas"/>
          <w:sz w:val="16"/>
          <w:szCs w:val="16"/>
        </w:rPr>
        <w:t>}</w:t>
      </w:r>
    </w:p>
    <w:p w14:paraId="2B31A4E7" w14:textId="217F8D71" w:rsidR="00260AD2" w:rsidRDefault="00260AD2" w:rsidP="00D27344">
      <w:pPr>
        <w:rPr>
          <w:sz w:val="22"/>
          <w:szCs w:val="22"/>
        </w:rPr>
      </w:pPr>
    </w:p>
    <w:p w14:paraId="3561E86A" w14:textId="4A0E647B" w:rsidR="00D37EC0" w:rsidRDefault="0061450A" w:rsidP="00D27344">
      <w:pPr>
        <w:rPr>
          <w:sz w:val="22"/>
          <w:szCs w:val="22"/>
        </w:rPr>
      </w:pPr>
      <w:r>
        <w:rPr>
          <w:sz w:val="22"/>
          <w:szCs w:val="22"/>
        </w:rPr>
        <w:t xml:space="preserve">The </w:t>
      </w:r>
      <w:proofErr w:type="gramStart"/>
      <w:r w:rsidR="002F6F9A">
        <w:rPr>
          <w:sz w:val="22"/>
          <w:szCs w:val="22"/>
        </w:rPr>
        <w:t>meta.</w:t>
      </w:r>
      <w:r w:rsidRPr="00CD0293">
        <w:rPr>
          <w:rFonts w:ascii="Consolas" w:hAnsi="Consolas" w:cs="Consolas"/>
          <w:sz w:val="20"/>
          <w:szCs w:val="20"/>
        </w:rPr>
        <w:t>security</w:t>
      </w:r>
      <w:proofErr w:type="gramEnd"/>
      <w:r w:rsidRPr="00CD0293">
        <w:rPr>
          <w:rFonts w:ascii="Consolas" w:hAnsi="Consolas" w:cs="Consolas"/>
          <w:sz w:val="20"/>
          <w:szCs w:val="20"/>
        </w:rPr>
        <w:t>.code</w:t>
      </w:r>
      <w:r>
        <w:rPr>
          <w:sz w:val="22"/>
          <w:szCs w:val="22"/>
        </w:rPr>
        <w:t xml:space="preserve"> </w:t>
      </w:r>
      <w:r w:rsidR="002F6F9A">
        <w:rPr>
          <w:sz w:val="22"/>
          <w:szCs w:val="22"/>
        </w:rPr>
        <w:t>is</w:t>
      </w:r>
      <w:r>
        <w:rPr>
          <w:sz w:val="22"/>
          <w:szCs w:val="22"/>
        </w:rPr>
        <w:t xml:space="preserve"> a string containing "</w:t>
      </w:r>
      <w:r w:rsidRPr="00CD0293">
        <w:rPr>
          <w:rFonts w:ascii="Consolas" w:hAnsi="Consolas" w:cs="Consolas"/>
          <w:sz w:val="22"/>
          <w:szCs w:val="22"/>
        </w:rPr>
        <w:t>rc_</w:t>
      </w:r>
      <w:r>
        <w:rPr>
          <w:sz w:val="22"/>
          <w:szCs w:val="22"/>
        </w:rPr>
        <w:t xml:space="preserve">" followed by the CIBMTR Center Number (CCN). </w:t>
      </w:r>
      <w:r w:rsidR="00D37EC0">
        <w:rPr>
          <w:sz w:val="22"/>
          <w:szCs w:val="22"/>
        </w:rPr>
        <w:t xml:space="preserve">In the above example, replace </w:t>
      </w:r>
      <w:r w:rsidR="00D37EC0" w:rsidRPr="00CD0293">
        <w:rPr>
          <w:color w:val="4472C4" w:themeColor="accent1"/>
          <w:sz w:val="22"/>
          <w:szCs w:val="22"/>
        </w:rPr>
        <w:t>&lt;CCN&gt;</w:t>
      </w:r>
      <w:r w:rsidR="00D37EC0">
        <w:rPr>
          <w:sz w:val="22"/>
          <w:szCs w:val="22"/>
        </w:rPr>
        <w:t xml:space="preserve"> with your </w:t>
      </w:r>
      <w:r w:rsidR="007A48AB">
        <w:rPr>
          <w:sz w:val="22"/>
          <w:szCs w:val="22"/>
        </w:rPr>
        <w:t>c</w:t>
      </w:r>
      <w:r w:rsidR="00D37EC0">
        <w:rPr>
          <w:sz w:val="22"/>
          <w:szCs w:val="22"/>
        </w:rPr>
        <w:t xml:space="preserve">enter </w:t>
      </w:r>
      <w:r w:rsidR="007A48AB">
        <w:rPr>
          <w:sz w:val="22"/>
          <w:szCs w:val="22"/>
        </w:rPr>
        <w:t>n</w:t>
      </w:r>
      <w:r w:rsidR="00D37EC0">
        <w:rPr>
          <w:sz w:val="22"/>
          <w:szCs w:val="22"/>
        </w:rPr>
        <w:t>umber.</w:t>
      </w:r>
      <w:r>
        <w:rPr>
          <w:sz w:val="22"/>
          <w:szCs w:val="22"/>
        </w:rPr>
        <w:t xml:space="preserve">  Examples of FHIR resources containing this element are found </w:t>
      </w:r>
      <w:r w:rsidR="00084A93">
        <w:rPr>
          <w:sz w:val="22"/>
          <w:szCs w:val="22"/>
        </w:rPr>
        <w:t xml:space="preserve">in the sections </w:t>
      </w:r>
      <w:r>
        <w:rPr>
          <w:sz w:val="22"/>
          <w:szCs w:val="22"/>
        </w:rPr>
        <w:t>below.</w:t>
      </w:r>
    </w:p>
    <w:p w14:paraId="77FF8ADF" w14:textId="77777777" w:rsidR="00D37EC0" w:rsidRPr="007522E1" w:rsidRDefault="00D37EC0" w:rsidP="00D27344">
      <w:pPr>
        <w:rPr>
          <w:sz w:val="22"/>
          <w:szCs w:val="22"/>
        </w:rPr>
      </w:pPr>
    </w:p>
    <w:p w14:paraId="5CAE0D9B" w14:textId="77777777" w:rsidR="00774094" w:rsidRDefault="00774094">
      <w:pPr>
        <w:rPr>
          <w:rFonts w:asciiTheme="majorHAnsi" w:eastAsiaTheme="majorEastAsia" w:hAnsiTheme="majorHAnsi" w:cstheme="majorBidi"/>
          <w:i/>
          <w:color w:val="2F5496" w:themeColor="accent1" w:themeShade="BF"/>
        </w:rPr>
      </w:pPr>
      <w:r>
        <w:br w:type="page"/>
      </w:r>
    </w:p>
    <w:p w14:paraId="3697F99D" w14:textId="7B754391" w:rsidR="00D27344" w:rsidRPr="007522E1" w:rsidRDefault="00D27344">
      <w:pPr>
        <w:pStyle w:val="Heading2"/>
      </w:pPr>
      <w:bookmarkStart w:id="124" w:name="_Toc104540146"/>
      <w:r w:rsidRPr="007522E1">
        <w:lastRenderedPageBreak/>
        <w:t xml:space="preserve">Step 1: </w:t>
      </w:r>
      <w:r w:rsidRPr="00CD0293">
        <w:t>Register</w:t>
      </w:r>
      <w:r w:rsidRPr="007522E1">
        <w:t xml:space="preserve"> patient and receive CRID</w:t>
      </w:r>
      <w:bookmarkEnd w:id="124"/>
      <w:r w:rsidRPr="007522E1">
        <w:t xml:space="preserve"> </w:t>
      </w:r>
    </w:p>
    <w:p w14:paraId="7F4FCE14" w14:textId="1F92AFF5" w:rsidR="00D27344" w:rsidRPr="007522E1" w:rsidRDefault="00D27344" w:rsidP="00D27344">
      <w:pPr>
        <w:rPr>
          <w:sz w:val="22"/>
          <w:szCs w:val="22"/>
        </w:rPr>
      </w:pPr>
    </w:p>
    <w:p w14:paraId="33A1D17F" w14:textId="33B66270" w:rsidR="00D27344" w:rsidRPr="007522E1" w:rsidRDefault="005F05EB" w:rsidP="00D27344">
      <w:pPr>
        <w:rPr>
          <w:sz w:val="22"/>
          <w:szCs w:val="22"/>
        </w:rPr>
      </w:pPr>
      <w:r>
        <w:rPr>
          <w:sz w:val="22"/>
          <w:szCs w:val="22"/>
        </w:rPr>
        <w:t xml:space="preserve">The client </w:t>
      </w:r>
      <w:r w:rsidR="002F6F9A">
        <w:rPr>
          <w:sz w:val="22"/>
          <w:szCs w:val="22"/>
        </w:rPr>
        <w:t>must</w:t>
      </w:r>
      <w:r>
        <w:rPr>
          <w:sz w:val="22"/>
          <w:szCs w:val="22"/>
        </w:rPr>
        <w:t xml:space="preserve"> </w:t>
      </w:r>
      <w:r w:rsidR="002F6F9A">
        <w:rPr>
          <w:sz w:val="22"/>
          <w:szCs w:val="22"/>
        </w:rPr>
        <w:t>search</w:t>
      </w:r>
      <w:r w:rsidR="0094522F">
        <w:rPr>
          <w:sz w:val="22"/>
          <w:szCs w:val="22"/>
        </w:rPr>
        <w:t xml:space="preserve"> </w:t>
      </w:r>
      <w:r w:rsidR="002F6F9A">
        <w:rPr>
          <w:sz w:val="22"/>
          <w:szCs w:val="22"/>
        </w:rPr>
        <w:t>for</w:t>
      </w:r>
      <w:r w:rsidR="007A48AB">
        <w:rPr>
          <w:sz w:val="22"/>
          <w:szCs w:val="22"/>
        </w:rPr>
        <w:t xml:space="preserve"> a</w:t>
      </w:r>
      <w:r w:rsidR="002F6F9A">
        <w:rPr>
          <w:sz w:val="22"/>
          <w:szCs w:val="22"/>
        </w:rPr>
        <w:t xml:space="preserve"> </w:t>
      </w:r>
      <w:r w:rsidR="0094522F">
        <w:rPr>
          <w:sz w:val="22"/>
          <w:szCs w:val="22"/>
        </w:rPr>
        <w:t xml:space="preserve">patient </w:t>
      </w:r>
      <w:r w:rsidR="002F6F9A">
        <w:rPr>
          <w:sz w:val="22"/>
          <w:szCs w:val="22"/>
        </w:rPr>
        <w:t xml:space="preserve">that has been previously registered with </w:t>
      </w:r>
      <w:proofErr w:type="gramStart"/>
      <w:r w:rsidR="002F6F9A">
        <w:rPr>
          <w:sz w:val="22"/>
          <w:szCs w:val="22"/>
        </w:rPr>
        <w:t xml:space="preserve">CIBMTR, </w:t>
      </w:r>
      <w:r w:rsidR="0094522F">
        <w:rPr>
          <w:sz w:val="22"/>
          <w:szCs w:val="22"/>
        </w:rPr>
        <w:t>or</w:t>
      </w:r>
      <w:proofErr w:type="gramEnd"/>
      <w:r w:rsidR="0094522F">
        <w:rPr>
          <w:sz w:val="22"/>
          <w:szCs w:val="22"/>
        </w:rPr>
        <w:t xml:space="preserve"> r</w:t>
      </w:r>
      <w:r w:rsidR="00D27344" w:rsidRPr="007522E1">
        <w:rPr>
          <w:sz w:val="22"/>
          <w:szCs w:val="22"/>
        </w:rPr>
        <w:t xml:space="preserve">egister a </w:t>
      </w:r>
      <w:r w:rsidR="00377135">
        <w:rPr>
          <w:sz w:val="22"/>
          <w:szCs w:val="22"/>
        </w:rPr>
        <w:t>new patient</w:t>
      </w:r>
      <w:r w:rsidR="002F6F9A">
        <w:rPr>
          <w:sz w:val="22"/>
          <w:szCs w:val="22"/>
        </w:rPr>
        <w:t xml:space="preserve">. In either case, the client </w:t>
      </w:r>
      <w:r w:rsidR="007A48AB">
        <w:rPr>
          <w:sz w:val="22"/>
          <w:szCs w:val="22"/>
        </w:rPr>
        <w:t>will</w:t>
      </w:r>
      <w:r w:rsidR="00D27344" w:rsidRPr="007522E1">
        <w:rPr>
          <w:sz w:val="22"/>
          <w:szCs w:val="22"/>
        </w:rPr>
        <w:t xml:space="preserve"> receive</w:t>
      </w:r>
      <w:r w:rsidR="002F6F9A">
        <w:rPr>
          <w:sz w:val="22"/>
          <w:szCs w:val="22"/>
        </w:rPr>
        <w:t xml:space="preserve"> from the CRID service</w:t>
      </w:r>
      <w:r w:rsidR="00D27344" w:rsidRPr="007522E1">
        <w:rPr>
          <w:sz w:val="22"/>
          <w:szCs w:val="22"/>
        </w:rPr>
        <w:t xml:space="preserve"> a CIBMTR Research Identifier (CRID) to </w:t>
      </w:r>
      <w:r w:rsidR="007A48AB">
        <w:rPr>
          <w:sz w:val="22"/>
          <w:szCs w:val="22"/>
        </w:rPr>
        <w:t xml:space="preserve">be </w:t>
      </w:r>
      <w:r w:rsidR="00D27344" w:rsidRPr="007522E1">
        <w:rPr>
          <w:sz w:val="22"/>
          <w:szCs w:val="22"/>
        </w:rPr>
        <w:t>use</w:t>
      </w:r>
      <w:r w:rsidR="007A48AB">
        <w:rPr>
          <w:sz w:val="22"/>
          <w:szCs w:val="22"/>
        </w:rPr>
        <w:t>d</w:t>
      </w:r>
      <w:r w:rsidR="00D27344" w:rsidRPr="007522E1">
        <w:rPr>
          <w:sz w:val="22"/>
          <w:szCs w:val="22"/>
        </w:rPr>
        <w:t xml:space="preserve"> as a patient</w:t>
      </w:r>
      <w:r w:rsidR="0094522F">
        <w:rPr>
          <w:sz w:val="22"/>
          <w:szCs w:val="22"/>
        </w:rPr>
        <w:t xml:space="preserve"> resource</w:t>
      </w:r>
      <w:r w:rsidR="00D27344" w:rsidRPr="007522E1">
        <w:rPr>
          <w:sz w:val="22"/>
          <w:szCs w:val="22"/>
        </w:rPr>
        <w:t xml:space="preserve"> </w:t>
      </w:r>
      <w:r w:rsidR="0094522F">
        <w:rPr>
          <w:sz w:val="22"/>
          <w:szCs w:val="22"/>
        </w:rPr>
        <w:t>identifier</w:t>
      </w:r>
      <w:r w:rsidR="0094522F" w:rsidRPr="007522E1">
        <w:rPr>
          <w:sz w:val="22"/>
          <w:szCs w:val="22"/>
        </w:rPr>
        <w:t xml:space="preserve"> </w:t>
      </w:r>
      <w:r w:rsidR="00D27344" w:rsidRPr="007522E1">
        <w:rPr>
          <w:sz w:val="22"/>
          <w:szCs w:val="22"/>
        </w:rPr>
        <w:t xml:space="preserve">for all subsequent FHIR data submissions.  CIBMTR exposes a special service API to handle the submission of personally identifiable information (PII).  Data submitted via the </w:t>
      </w:r>
      <w:r w:rsidR="00DD32F8">
        <w:rPr>
          <w:sz w:val="22"/>
          <w:szCs w:val="22"/>
        </w:rPr>
        <w:t xml:space="preserve">externally available </w:t>
      </w:r>
      <w:r w:rsidR="00D27344" w:rsidRPr="007522E1">
        <w:rPr>
          <w:sz w:val="22"/>
          <w:szCs w:val="22"/>
        </w:rPr>
        <w:t>CRID API</w:t>
      </w:r>
      <w:r w:rsidR="00DD32F8">
        <w:rPr>
          <w:sz w:val="22"/>
          <w:szCs w:val="22"/>
        </w:rPr>
        <w:t xml:space="preserve"> endpoint</w:t>
      </w:r>
      <w:r w:rsidR="00D27344" w:rsidRPr="007522E1">
        <w:rPr>
          <w:sz w:val="22"/>
          <w:szCs w:val="22"/>
        </w:rPr>
        <w:t xml:space="preserve"> has special protections and exposure within CIBMTR to avoid unnecessary handling of PII.  For all subsequent FHIR data submissions, the CRID is used to identify the patient and any PII is removed from FHIR resources before being stored on CIBMTR FHIR servers.  </w:t>
      </w:r>
    </w:p>
    <w:p w14:paraId="61EED545" w14:textId="77777777" w:rsidR="00D27344" w:rsidRPr="007522E1" w:rsidRDefault="00D27344" w:rsidP="00D27344">
      <w:pPr>
        <w:rPr>
          <w:sz w:val="22"/>
          <w:szCs w:val="22"/>
        </w:rPr>
      </w:pPr>
    </w:p>
    <w:p w14:paraId="1B9A39B1" w14:textId="3A49EF89" w:rsidR="00AB30F8" w:rsidRDefault="00D27344" w:rsidP="00D27344">
      <w:pPr>
        <w:rPr>
          <w:sz w:val="22"/>
          <w:szCs w:val="22"/>
        </w:rPr>
      </w:pPr>
      <w:r w:rsidRPr="007522E1">
        <w:rPr>
          <w:sz w:val="22"/>
          <w:szCs w:val="22"/>
        </w:rPr>
        <w:t>The CRID API uses a PUT request at the following case-sensitive endpoint URLs:</w:t>
      </w:r>
      <w:r w:rsidR="00AB30F8">
        <w:rPr>
          <w:sz w:val="22"/>
          <w:szCs w:val="22"/>
        </w:rPr>
        <w:br/>
      </w:r>
    </w:p>
    <w:p w14:paraId="2823DA1D" w14:textId="77777777" w:rsidR="00AB30F8" w:rsidRPr="00CD0293" w:rsidRDefault="00AB30F8" w:rsidP="00CD0293">
      <w:pPr>
        <w:pBdr>
          <w:top w:val="single" w:sz="4" w:space="1" w:color="auto"/>
          <w:left w:val="single" w:sz="4" w:space="0" w:color="auto"/>
          <w:bottom w:val="single" w:sz="4" w:space="1" w:color="auto"/>
          <w:right w:val="single" w:sz="4" w:space="4" w:color="auto"/>
        </w:pBdr>
        <w:tabs>
          <w:tab w:val="left" w:pos="954"/>
        </w:tabs>
        <w:ind w:left="270"/>
        <w:rPr>
          <w:rFonts w:ascii="Consolas" w:hAnsi="Consolas" w:cs="Consolas"/>
          <w:sz w:val="20"/>
          <w:szCs w:val="20"/>
        </w:rPr>
      </w:pPr>
      <w:r w:rsidRPr="00CD0293">
        <w:rPr>
          <w:rFonts w:ascii="Consolas" w:hAnsi="Consolas" w:cs="Consolas"/>
          <w:sz w:val="20"/>
          <w:szCs w:val="20"/>
        </w:rPr>
        <w:t xml:space="preserve">PUT    </w:t>
      </w:r>
      <w:r w:rsidRPr="00CD0293">
        <w:rPr>
          <w:rFonts w:ascii="Consolas" w:hAnsi="Consolas" w:cs="Consolas"/>
          <w:color w:val="4472C4" w:themeColor="accent1"/>
          <w:sz w:val="20"/>
          <w:szCs w:val="20"/>
        </w:rPr>
        <w:t>&lt;base URL&gt;</w:t>
      </w:r>
      <w:r w:rsidRPr="00CD0293">
        <w:rPr>
          <w:rFonts w:ascii="Consolas" w:hAnsi="Consolas" w:cs="Consolas"/>
          <w:sz w:val="20"/>
          <w:szCs w:val="20"/>
        </w:rPr>
        <w:t>/CRID</w:t>
      </w:r>
    </w:p>
    <w:p w14:paraId="50EB1E97" w14:textId="77777777" w:rsidR="00D27344" w:rsidRPr="007522E1" w:rsidRDefault="00D27344" w:rsidP="00D27344">
      <w:pPr>
        <w:rPr>
          <w:sz w:val="22"/>
          <w:szCs w:val="22"/>
        </w:rPr>
      </w:pPr>
    </w:p>
    <w:p w14:paraId="67016BA2" w14:textId="77777777" w:rsidR="00D27344" w:rsidRPr="007522E1" w:rsidRDefault="00D27344" w:rsidP="00D27344">
      <w:pPr>
        <w:rPr>
          <w:sz w:val="22"/>
          <w:szCs w:val="22"/>
        </w:rPr>
      </w:pPr>
      <w:r w:rsidRPr="007522E1">
        <w:rPr>
          <w:sz w:val="22"/>
          <w:szCs w:val="22"/>
        </w:rPr>
        <w:t xml:space="preserve">The authorization key and bearer token must be included in the request as mentioned in the previous section.  For the body of the PUT request, the following data fields are requested: </w:t>
      </w:r>
    </w:p>
    <w:p w14:paraId="3C8B0B74" w14:textId="21940380" w:rsidR="00D27344" w:rsidRPr="007522E1" w:rsidRDefault="00D27344" w:rsidP="00D27344">
      <w:pPr>
        <w:rPr>
          <w:sz w:val="22"/>
          <w:szCs w:val="22"/>
        </w:rPr>
      </w:pPr>
    </w:p>
    <w:p w14:paraId="3D4346AB" w14:textId="4518601E" w:rsidR="00D27344" w:rsidRPr="003A6A5C" w:rsidRDefault="00D27344" w:rsidP="00CD0293">
      <w:pPr>
        <w:keepNext/>
        <w:keepLines/>
        <w:rPr>
          <w:rFonts w:cstheme="minorHAnsi"/>
          <w:sz w:val="22"/>
          <w:szCs w:val="22"/>
        </w:rPr>
      </w:pPr>
      <w:proofErr w:type="gramStart"/>
      <w:r w:rsidRPr="008043EE">
        <w:rPr>
          <w:rFonts w:cstheme="minorHAnsi"/>
          <w:sz w:val="22"/>
          <w:szCs w:val="22"/>
        </w:rPr>
        <w:t>F</w:t>
      </w:r>
      <w:r w:rsidR="00316808">
        <w:rPr>
          <w:rFonts w:cstheme="minorHAnsi"/>
          <w:sz w:val="22"/>
          <w:szCs w:val="22"/>
        </w:rPr>
        <w:t xml:space="preserve">ive </w:t>
      </w:r>
      <w:r w:rsidRPr="008043EE">
        <w:rPr>
          <w:rFonts w:cstheme="minorHAnsi"/>
          <w:sz w:val="22"/>
          <w:szCs w:val="22"/>
        </w:rPr>
        <w:t xml:space="preserve"> required</w:t>
      </w:r>
      <w:proofErr w:type="gramEnd"/>
      <w:r w:rsidRPr="008043EE">
        <w:rPr>
          <w:rFonts w:cstheme="minorHAnsi"/>
          <w:sz w:val="22"/>
          <w:szCs w:val="22"/>
        </w:rPr>
        <w:t xml:space="preserve"> attributes </w:t>
      </w:r>
    </w:p>
    <w:p w14:paraId="58FAECAE" w14:textId="36B2F9DB" w:rsidR="00D27344" w:rsidRPr="00094919" w:rsidRDefault="00D27344" w:rsidP="00CD0293">
      <w:pPr>
        <w:pStyle w:val="ListParagraph"/>
        <w:keepNext/>
        <w:keepLines/>
        <w:numPr>
          <w:ilvl w:val="0"/>
          <w:numId w:val="12"/>
        </w:numPr>
        <w:spacing w:after="160"/>
        <w:rPr>
          <w:rFonts w:cstheme="minorHAnsi"/>
          <w:sz w:val="22"/>
          <w:szCs w:val="22"/>
        </w:rPr>
      </w:pPr>
      <w:r w:rsidRPr="00094919">
        <w:rPr>
          <w:rFonts w:cstheme="minorHAnsi"/>
          <w:sz w:val="22"/>
          <w:szCs w:val="22"/>
        </w:rPr>
        <w:t>CCN (5digit)</w:t>
      </w:r>
    </w:p>
    <w:p w14:paraId="2D56B1E5" w14:textId="532C32AB" w:rsidR="00D27344" w:rsidRDefault="00D27344">
      <w:pPr>
        <w:pStyle w:val="ListParagraph"/>
        <w:keepNext/>
        <w:keepLines/>
        <w:numPr>
          <w:ilvl w:val="0"/>
          <w:numId w:val="12"/>
        </w:numPr>
        <w:spacing w:after="160"/>
        <w:rPr>
          <w:rFonts w:cstheme="minorHAnsi"/>
          <w:sz w:val="22"/>
          <w:szCs w:val="22"/>
        </w:rPr>
      </w:pPr>
      <w:r w:rsidRPr="00650BED">
        <w:rPr>
          <w:rFonts w:cstheme="minorHAnsi"/>
          <w:sz w:val="22"/>
          <w:szCs w:val="22"/>
        </w:rPr>
        <w:t>First name</w:t>
      </w:r>
    </w:p>
    <w:p w14:paraId="75A78275" w14:textId="353FFE45" w:rsidR="00316808" w:rsidRPr="003A6A5C" w:rsidRDefault="00316808" w:rsidP="00CD0293">
      <w:pPr>
        <w:pStyle w:val="ListParagraph"/>
        <w:keepNext/>
        <w:keepLines/>
        <w:numPr>
          <w:ilvl w:val="0"/>
          <w:numId w:val="12"/>
        </w:numPr>
        <w:spacing w:after="160"/>
        <w:rPr>
          <w:rFonts w:cstheme="minorHAnsi"/>
          <w:sz w:val="22"/>
          <w:szCs w:val="22"/>
        </w:rPr>
      </w:pPr>
      <w:r>
        <w:rPr>
          <w:rFonts w:cstheme="minorHAnsi"/>
          <w:sz w:val="22"/>
          <w:szCs w:val="22"/>
        </w:rPr>
        <w:t>L</w:t>
      </w:r>
      <w:r w:rsidRPr="00A64DE8">
        <w:rPr>
          <w:rFonts w:cstheme="minorHAnsi"/>
          <w:sz w:val="22"/>
          <w:szCs w:val="22"/>
        </w:rPr>
        <w:t>ast name</w:t>
      </w:r>
    </w:p>
    <w:p w14:paraId="71F35A22" w14:textId="77777777" w:rsidR="00D27344" w:rsidRPr="00094919" w:rsidRDefault="00D27344" w:rsidP="00CD0293">
      <w:pPr>
        <w:pStyle w:val="ListParagraph"/>
        <w:keepNext/>
        <w:keepLines/>
        <w:numPr>
          <w:ilvl w:val="0"/>
          <w:numId w:val="12"/>
        </w:numPr>
        <w:spacing w:after="160"/>
        <w:rPr>
          <w:rFonts w:cstheme="minorHAnsi"/>
          <w:sz w:val="22"/>
          <w:szCs w:val="22"/>
        </w:rPr>
      </w:pPr>
      <w:r w:rsidRPr="00094919">
        <w:rPr>
          <w:rFonts w:cstheme="minorHAnsi"/>
          <w:sz w:val="22"/>
          <w:szCs w:val="22"/>
        </w:rPr>
        <w:t>Birthdate (YYYY-MM-DD)</w:t>
      </w:r>
    </w:p>
    <w:p w14:paraId="1FD5B02E" w14:textId="77777777" w:rsidR="00D27344" w:rsidRPr="00650BED" w:rsidRDefault="00D27344" w:rsidP="00D27344">
      <w:pPr>
        <w:pStyle w:val="ListParagraph"/>
        <w:numPr>
          <w:ilvl w:val="0"/>
          <w:numId w:val="12"/>
        </w:numPr>
        <w:spacing w:after="160" w:line="259" w:lineRule="auto"/>
        <w:rPr>
          <w:rFonts w:cstheme="minorHAnsi"/>
          <w:sz w:val="22"/>
          <w:szCs w:val="22"/>
        </w:rPr>
      </w:pPr>
      <w:r w:rsidRPr="00650BED">
        <w:rPr>
          <w:rFonts w:cstheme="minorHAnsi"/>
          <w:sz w:val="22"/>
          <w:szCs w:val="22"/>
        </w:rPr>
        <w:t>Gender (M/F)</w:t>
      </w:r>
    </w:p>
    <w:p w14:paraId="63D4A8DB" w14:textId="77777777" w:rsidR="00D27344" w:rsidRPr="007522E1" w:rsidRDefault="00D27344" w:rsidP="00CD0293">
      <w:pPr>
        <w:keepNext/>
        <w:keepLines/>
        <w:rPr>
          <w:sz w:val="22"/>
          <w:szCs w:val="22"/>
        </w:rPr>
      </w:pPr>
      <w:r w:rsidRPr="007522E1">
        <w:rPr>
          <w:sz w:val="22"/>
          <w:szCs w:val="22"/>
        </w:rPr>
        <w:t>Optional attributes (possibly present)</w:t>
      </w:r>
    </w:p>
    <w:p w14:paraId="705EB2B8" w14:textId="61A0A6CE" w:rsidR="00D27344" w:rsidRPr="00650BED" w:rsidRDefault="00D27344" w:rsidP="00CD0293">
      <w:pPr>
        <w:pStyle w:val="ListParagraph"/>
        <w:keepNext/>
        <w:keepLines/>
        <w:numPr>
          <w:ilvl w:val="0"/>
          <w:numId w:val="13"/>
        </w:numPr>
        <w:spacing w:after="160"/>
        <w:rPr>
          <w:rFonts w:cstheme="minorHAnsi"/>
          <w:sz w:val="22"/>
          <w:szCs w:val="22"/>
        </w:rPr>
      </w:pPr>
      <w:r w:rsidRPr="008043EE">
        <w:rPr>
          <w:rFonts w:cstheme="minorHAnsi"/>
          <w:sz w:val="22"/>
          <w:szCs w:val="22"/>
        </w:rPr>
        <w:t>SSN (###-##</w:t>
      </w:r>
      <w:r w:rsidRPr="00650BED">
        <w:rPr>
          <w:rFonts w:cstheme="minorHAnsi"/>
          <w:sz w:val="22"/>
          <w:szCs w:val="22"/>
        </w:rPr>
        <w:t>-####)</w:t>
      </w:r>
    </w:p>
    <w:p w14:paraId="7BFB42E3" w14:textId="77777777" w:rsidR="00D27344" w:rsidRPr="00650BED" w:rsidRDefault="00D27344" w:rsidP="00CD0293">
      <w:pPr>
        <w:pStyle w:val="ListParagraph"/>
        <w:keepNext/>
        <w:keepLines/>
        <w:numPr>
          <w:ilvl w:val="0"/>
          <w:numId w:val="13"/>
        </w:numPr>
        <w:spacing w:after="160"/>
        <w:rPr>
          <w:rFonts w:cstheme="minorHAnsi"/>
          <w:sz w:val="22"/>
          <w:szCs w:val="22"/>
        </w:rPr>
      </w:pPr>
      <w:r w:rsidRPr="00650BED">
        <w:rPr>
          <w:rFonts w:cstheme="minorHAnsi"/>
          <w:sz w:val="22"/>
          <w:szCs w:val="22"/>
        </w:rPr>
        <w:t>Mother’s maiden name</w:t>
      </w:r>
    </w:p>
    <w:p w14:paraId="7141FD04" w14:textId="77777777" w:rsidR="00D27344" w:rsidRPr="00650BED" w:rsidRDefault="00D27344" w:rsidP="00CD0293">
      <w:pPr>
        <w:pStyle w:val="ListParagraph"/>
        <w:keepNext/>
        <w:keepLines/>
        <w:numPr>
          <w:ilvl w:val="0"/>
          <w:numId w:val="13"/>
        </w:numPr>
        <w:spacing w:after="160"/>
        <w:rPr>
          <w:rFonts w:cstheme="minorHAnsi"/>
          <w:sz w:val="22"/>
          <w:szCs w:val="22"/>
        </w:rPr>
      </w:pPr>
      <w:r w:rsidRPr="00650BED">
        <w:rPr>
          <w:rFonts w:cstheme="minorHAnsi"/>
          <w:sz w:val="22"/>
          <w:szCs w:val="22"/>
        </w:rPr>
        <w:t>Race (race code)</w:t>
      </w:r>
    </w:p>
    <w:p w14:paraId="0B947AB7" w14:textId="77777777" w:rsidR="00D27344" w:rsidRPr="00650BED" w:rsidRDefault="00D27344" w:rsidP="00CD0293">
      <w:pPr>
        <w:pStyle w:val="ListParagraph"/>
        <w:keepNext/>
        <w:keepLines/>
        <w:numPr>
          <w:ilvl w:val="0"/>
          <w:numId w:val="13"/>
        </w:numPr>
        <w:spacing w:after="160"/>
        <w:rPr>
          <w:rFonts w:cstheme="minorHAnsi"/>
          <w:sz w:val="22"/>
          <w:szCs w:val="22"/>
        </w:rPr>
      </w:pPr>
      <w:r w:rsidRPr="00650BED">
        <w:rPr>
          <w:rFonts w:cstheme="minorHAnsi"/>
          <w:sz w:val="22"/>
          <w:szCs w:val="22"/>
        </w:rPr>
        <w:t>Ethnicity (ethnicity code)</w:t>
      </w:r>
    </w:p>
    <w:p w14:paraId="5A34867C" w14:textId="185ACC41" w:rsidR="00D27344" w:rsidRPr="00650BED" w:rsidRDefault="00D27344" w:rsidP="00CD0293">
      <w:pPr>
        <w:pStyle w:val="ListParagraph"/>
        <w:keepNext/>
        <w:keepLines/>
        <w:numPr>
          <w:ilvl w:val="0"/>
          <w:numId w:val="13"/>
        </w:numPr>
        <w:spacing w:after="160"/>
        <w:rPr>
          <w:rFonts w:cstheme="minorHAnsi"/>
          <w:sz w:val="22"/>
          <w:szCs w:val="22"/>
        </w:rPr>
      </w:pPr>
      <w:r w:rsidRPr="00650BED">
        <w:rPr>
          <w:rFonts w:cstheme="minorHAnsi"/>
          <w:sz w:val="22"/>
          <w:szCs w:val="22"/>
        </w:rPr>
        <w:t>NMDP RID</w:t>
      </w:r>
    </w:p>
    <w:p w14:paraId="2C18323E" w14:textId="51E08196" w:rsidR="00D27344" w:rsidRPr="00CD0293" w:rsidRDefault="00D27344" w:rsidP="00CD0293">
      <w:pPr>
        <w:pStyle w:val="ListParagraph"/>
        <w:keepNext/>
        <w:keepLines/>
        <w:numPr>
          <w:ilvl w:val="0"/>
          <w:numId w:val="13"/>
        </w:numPr>
        <w:spacing w:after="160"/>
        <w:rPr>
          <w:rFonts w:cstheme="minorHAnsi"/>
          <w:sz w:val="22"/>
          <w:szCs w:val="22"/>
        </w:rPr>
      </w:pPr>
      <w:r w:rsidRPr="00CD0293">
        <w:rPr>
          <w:rFonts w:cstheme="minorHAnsi"/>
          <w:sz w:val="22"/>
          <w:szCs w:val="22"/>
        </w:rPr>
        <w:t>EBMT CIC + ID</w:t>
      </w:r>
    </w:p>
    <w:p w14:paraId="374C3D48" w14:textId="77777777" w:rsidR="00D27344" w:rsidRPr="00CD0293" w:rsidRDefault="00D27344" w:rsidP="00CD0293">
      <w:pPr>
        <w:pStyle w:val="ListParagraph"/>
        <w:keepLines/>
        <w:numPr>
          <w:ilvl w:val="0"/>
          <w:numId w:val="13"/>
        </w:numPr>
        <w:spacing w:after="160"/>
        <w:rPr>
          <w:rFonts w:cstheme="minorHAnsi"/>
          <w:sz w:val="22"/>
          <w:szCs w:val="22"/>
        </w:rPr>
      </w:pPr>
      <w:r w:rsidRPr="00CD0293">
        <w:rPr>
          <w:rFonts w:cstheme="minorHAnsi"/>
          <w:sz w:val="22"/>
          <w:szCs w:val="22"/>
        </w:rPr>
        <w:t>CIBMTR Team + IUBMID</w:t>
      </w:r>
    </w:p>
    <w:p w14:paraId="6B513F54" w14:textId="77777777" w:rsidR="007522E1" w:rsidRDefault="007522E1" w:rsidP="00D27344"/>
    <w:p w14:paraId="0A92FD31" w14:textId="050B27C3" w:rsidR="00D27344" w:rsidRPr="00CD0293" w:rsidRDefault="00D27344" w:rsidP="00D27344">
      <w:pPr>
        <w:rPr>
          <w:sz w:val="22"/>
          <w:szCs w:val="22"/>
        </w:rPr>
      </w:pPr>
      <w:r w:rsidRPr="00CD0293">
        <w:rPr>
          <w:sz w:val="22"/>
          <w:szCs w:val="22"/>
        </w:rPr>
        <w:t>Complete list of payload options for CRID registration</w:t>
      </w:r>
      <w:r w:rsidR="00C023FA">
        <w:rPr>
          <w:sz w:val="22"/>
          <w:szCs w:val="22"/>
        </w:rPr>
        <w:t xml:space="preserve"> is shown below</w:t>
      </w:r>
      <w:r w:rsidR="005F05EB" w:rsidRPr="00CD0293">
        <w:rPr>
          <w:sz w:val="22"/>
          <w:szCs w:val="22"/>
        </w:rPr>
        <w:t xml:space="preserve">. Note that this is not a FHIR </w:t>
      </w:r>
      <w:r w:rsidR="00480D29" w:rsidRPr="00CD0293">
        <w:rPr>
          <w:sz w:val="22"/>
          <w:szCs w:val="22"/>
        </w:rPr>
        <w:t>JSON</w:t>
      </w:r>
      <w:r w:rsidR="005F05EB" w:rsidRPr="00CD0293">
        <w:rPr>
          <w:sz w:val="22"/>
          <w:szCs w:val="22"/>
        </w:rPr>
        <w:t xml:space="preserve"> object, but</w:t>
      </w:r>
      <w:r w:rsidR="0071568F">
        <w:rPr>
          <w:sz w:val="22"/>
          <w:szCs w:val="22"/>
        </w:rPr>
        <w:t xml:space="preserve"> rather</w:t>
      </w:r>
      <w:r w:rsidR="005F05EB" w:rsidRPr="00CD0293">
        <w:rPr>
          <w:sz w:val="22"/>
          <w:szCs w:val="22"/>
        </w:rPr>
        <w:t xml:space="preserve"> is a CIBMTR specific </w:t>
      </w:r>
      <w:r w:rsidR="00480D29" w:rsidRPr="00CD0293">
        <w:rPr>
          <w:sz w:val="22"/>
          <w:szCs w:val="22"/>
        </w:rPr>
        <w:t>JSON</w:t>
      </w:r>
      <w:r w:rsidR="005F05EB" w:rsidRPr="00CD0293">
        <w:rPr>
          <w:sz w:val="22"/>
          <w:szCs w:val="22"/>
        </w:rPr>
        <w:t xml:space="preserve"> format.</w:t>
      </w:r>
    </w:p>
    <w:p w14:paraId="4407FA7F"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lastRenderedPageBreak/>
        <w:t>{</w:t>
      </w:r>
    </w:p>
    <w:p w14:paraId="0121AEBC"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    "ccn": "string",</w:t>
      </w:r>
    </w:p>
    <w:p w14:paraId="0439188D"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    "patient": {</w:t>
      </w:r>
    </w:p>
    <w:p w14:paraId="1D6F79D2"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        "firstName": "string",</w:t>
      </w:r>
    </w:p>
    <w:p w14:paraId="58A12CC9"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        "lastName": "string",</w:t>
      </w:r>
    </w:p>
    <w:p w14:paraId="3A3FFE1D"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        "birthDate": "string",</w:t>
      </w:r>
    </w:p>
    <w:p w14:paraId="44046DA9"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        "gender": "string",</w:t>
      </w:r>
    </w:p>
    <w:p w14:paraId="78EFBF0A"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        "ssn": "string",</w:t>
      </w:r>
    </w:p>
    <w:p w14:paraId="2080C9E3"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        "mothersMaidenName": "string",</w:t>
      </w:r>
    </w:p>
    <w:p w14:paraId="07CDC8A2"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        "race": ["string"],</w:t>
      </w:r>
    </w:p>
    <w:p w14:paraId="7C96A70B"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        "ethnicity": "string",</w:t>
      </w:r>
    </w:p>
    <w:p w14:paraId="3A935A0A"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        "nmdpRid": 0,</w:t>
      </w:r>
    </w:p>
    <w:p w14:paraId="41F21404"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        "ebmtCic": "string",</w:t>
      </w:r>
    </w:p>
    <w:p w14:paraId="7EF6A3E2"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        "cibmtrIubmid": "string",</w:t>
      </w:r>
    </w:p>
    <w:p w14:paraId="56FA0B6A"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        "cibmtrTeam": 0,        </w:t>
      </w:r>
    </w:p>
    <w:p w14:paraId="5194B427"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        "ebmtId": "string"        </w:t>
      </w:r>
    </w:p>
    <w:p w14:paraId="50D0236B"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    }</w:t>
      </w:r>
    </w:p>
    <w:p w14:paraId="5BEBA53F" w14:textId="77777777" w:rsidR="00D27344" w:rsidRPr="00CD0293" w:rsidRDefault="00D27344" w:rsidP="00CD0293">
      <w:pPr>
        <w:keepNext/>
        <w:keepLines/>
        <w:pBdr>
          <w:top w:val="single" w:sz="4" w:space="1" w:color="auto"/>
          <w:left w:val="single" w:sz="4" w:space="4" w:color="auto"/>
          <w:bottom w:val="single" w:sz="4" w:space="1" w:color="auto"/>
          <w:right w:val="single" w:sz="4" w:space="4" w:color="auto"/>
        </w:pBdr>
        <w:ind w:left="274"/>
        <w:rPr>
          <w:rFonts w:ascii="Consolas" w:hAnsi="Consolas" w:cs="Consolas"/>
          <w:sz w:val="16"/>
          <w:szCs w:val="16"/>
        </w:rPr>
      </w:pPr>
      <w:r w:rsidRPr="00CD0293">
        <w:rPr>
          <w:rFonts w:ascii="Consolas" w:hAnsi="Consolas" w:cs="Consolas"/>
          <w:sz w:val="16"/>
          <w:szCs w:val="16"/>
        </w:rPr>
        <w:t>}</w:t>
      </w:r>
    </w:p>
    <w:p w14:paraId="7A2F58DF" w14:textId="77777777" w:rsidR="00D27344" w:rsidRDefault="00D27344" w:rsidP="00D27344"/>
    <w:p w14:paraId="7EE13F14" w14:textId="77777777" w:rsidR="007B2C32" w:rsidRDefault="007B2C32" w:rsidP="00D27344">
      <w:pPr>
        <w:rPr>
          <w:sz w:val="22"/>
          <w:szCs w:val="22"/>
        </w:rPr>
      </w:pPr>
    </w:p>
    <w:p w14:paraId="05714DF0" w14:textId="251A5951" w:rsidR="00D27344" w:rsidRPr="007522E1" w:rsidRDefault="00D27344" w:rsidP="00D27344">
      <w:pPr>
        <w:rPr>
          <w:sz w:val="22"/>
          <w:szCs w:val="22"/>
        </w:rPr>
      </w:pPr>
      <w:r w:rsidRPr="007522E1">
        <w:rPr>
          <w:sz w:val="22"/>
          <w:szCs w:val="22"/>
        </w:rPr>
        <w:t xml:space="preserve">CRID Race Codes </w:t>
      </w:r>
    </w:p>
    <w:p w14:paraId="66C7AB74" w14:textId="77777777" w:rsidR="00D27344" w:rsidRPr="00B0171B" w:rsidRDefault="00D27344" w:rsidP="00D27344">
      <w:pPr>
        <w:rPr>
          <w:rFonts w:ascii="Consolas" w:hAnsi="Consolas" w:cs="Consolas"/>
          <w:sz w:val="18"/>
          <w:szCs w:val="18"/>
        </w:rPr>
      </w:pPr>
    </w:p>
    <w:tbl>
      <w:tblPr>
        <w:tblW w:w="0" w:type="auto"/>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1"/>
        <w:gridCol w:w="4590"/>
      </w:tblGrid>
      <w:tr w:rsidR="00D27344" w:rsidRPr="00B0171B" w14:paraId="040ED303" w14:textId="77777777" w:rsidTr="009203DE">
        <w:trPr>
          <w:trHeight w:val="311"/>
        </w:trPr>
        <w:tc>
          <w:tcPr>
            <w:tcW w:w="2511" w:type="dxa"/>
            <w:tcBorders>
              <w:right w:val="nil"/>
            </w:tcBorders>
            <w:shd w:val="clear" w:color="auto" w:fill="E7E6E6" w:themeFill="background2"/>
          </w:tcPr>
          <w:p w14:paraId="150974FC" w14:textId="77777777" w:rsidR="00D27344" w:rsidRPr="00B0171B" w:rsidRDefault="00D27344" w:rsidP="009203DE">
            <w:pPr>
              <w:rPr>
                <w:rFonts w:ascii="Consolas" w:hAnsi="Consolas" w:cs="Consolas"/>
                <w:sz w:val="18"/>
                <w:szCs w:val="18"/>
              </w:rPr>
            </w:pPr>
            <w:r>
              <w:rPr>
                <w:rFonts w:ascii="Consolas" w:hAnsi="Consolas" w:cs="Consolas"/>
                <w:sz w:val="18"/>
                <w:szCs w:val="18"/>
              </w:rPr>
              <w:t>Race</w:t>
            </w:r>
            <w:r w:rsidRPr="00B0171B">
              <w:rPr>
                <w:rFonts w:ascii="Consolas" w:hAnsi="Consolas" w:cs="Consolas"/>
                <w:sz w:val="18"/>
                <w:szCs w:val="18"/>
              </w:rPr>
              <w:t xml:space="preserve"> </w:t>
            </w:r>
            <w:r>
              <w:rPr>
                <w:rFonts w:ascii="Consolas" w:hAnsi="Consolas" w:cs="Consolas"/>
                <w:sz w:val="18"/>
                <w:szCs w:val="18"/>
              </w:rPr>
              <w:t>Value Code</w:t>
            </w:r>
          </w:p>
        </w:tc>
        <w:tc>
          <w:tcPr>
            <w:tcW w:w="4590" w:type="dxa"/>
            <w:tcBorders>
              <w:left w:val="nil"/>
            </w:tcBorders>
            <w:shd w:val="clear" w:color="auto" w:fill="E7E6E6" w:themeFill="background2"/>
          </w:tcPr>
          <w:p w14:paraId="26D993FB" w14:textId="77777777" w:rsidR="00D27344" w:rsidRPr="00B0171B" w:rsidRDefault="00D27344" w:rsidP="009203DE">
            <w:pPr>
              <w:rPr>
                <w:rFonts w:ascii="Consolas" w:hAnsi="Consolas" w:cs="Consolas"/>
                <w:sz w:val="18"/>
                <w:szCs w:val="18"/>
              </w:rPr>
            </w:pPr>
            <w:r w:rsidRPr="00B0171B">
              <w:rPr>
                <w:rFonts w:ascii="Consolas" w:hAnsi="Consolas" w:cs="Consolas"/>
                <w:sz w:val="18"/>
                <w:szCs w:val="18"/>
              </w:rPr>
              <w:t>Description</w:t>
            </w:r>
          </w:p>
        </w:tc>
      </w:tr>
      <w:tr w:rsidR="00D27344" w:rsidRPr="00B0171B" w14:paraId="6A0C33E9" w14:textId="77777777" w:rsidTr="009203DE">
        <w:trPr>
          <w:trHeight w:val="311"/>
        </w:trPr>
        <w:tc>
          <w:tcPr>
            <w:tcW w:w="2511" w:type="dxa"/>
          </w:tcPr>
          <w:p w14:paraId="47C1D0DD" w14:textId="77777777" w:rsidR="00D27344" w:rsidRPr="00B0171B" w:rsidRDefault="00D27344" w:rsidP="009203DE">
            <w:pPr>
              <w:rPr>
                <w:rFonts w:ascii="Consolas" w:hAnsi="Consolas" w:cs="Consolas"/>
                <w:sz w:val="18"/>
                <w:szCs w:val="18"/>
              </w:rPr>
            </w:pPr>
            <w:r w:rsidRPr="00251643">
              <w:rPr>
                <w:rFonts w:ascii="Consolas" w:hAnsi="Consolas" w:cs="Consolas"/>
                <w:sz w:val="18"/>
                <w:szCs w:val="18"/>
              </w:rPr>
              <w:t>1002-5</w:t>
            </w:r>
          </w:p>
        </w:tc>
        <w:tc>
          <w:tcPr>
            <w:tcW w:w="4590" w:type="dxa"/>
          </w:tcPr>
          <w:p w14:paraId="71767FA8" w14:textId="77777777" w:rsidR="00D27344" w:rsidRPr="00B0171B" w:rsidRDefault="00D27344" w:rsidP="009203DE">
            <w:pPr>
              <w:rPr>
                <w:rFonts w:ascii="Consolas" w:hAnsi="Consolas" w:cs="Consolas"/>
                <w:sz w:val="18"/>
                <w:szCs w:val="18"/>
              </w:rPr>
            </w:pPr>
            <w:r w:rsidRPr="00B0171B">
              <w:rPr>
                <w:rFonts w:ascii="Consolas" w:hAnsi="Consolas" w:cs="Consolas"/>
                <w:color w:val="333333"/>
                <w:sz w:val="18"/>
                <w:szCs w:val="18"/>
              </w:rPr>
              <w:t>American Indian or Alaska Native</w:t>
            </w:r>
          </w:p>
        </w:tc>
      </w:tr>
      <w:tr w:rsidR="00D27344" w:rsidRPr="00B0171B" w14:paraId="0825AA05" w14:textId="77777777" w:rsidTr="009203DE">
        <w:trPr>
          <w:trHeight w:val="311"/>
        </w:trPr>
        <w:tc>
          <w:tcPr>
            <w:tcW w:w="2511" w:type="dxa"/>
          </w:tcPr>
          <w:p w14:paraId="7130506D" w14:textId="77777777" w:rsidR="00D27344" w:rsidRPr="00B0171B" w:rsidRDefault="00D27344" w:rsidP="009203DE">
            <w:pPr>
              <w:rPr>
                <w:rFonts w:ascii="Consolas" w:hAnsi="Consolas" w:cs="Consolas"/>
                <w:sz w:val="18"/>
                <w:szCs w:val="18"/>
              </w:rPr>
            </w:pPr>
            <w:r w:rsidRPr="00251643">
              <w:rPr>
                <w:rFonts w:ascii="Consolas" w:hAnsi="Consolas" w:cs="Consolas"/>
                <w:sz w:val="18"/>
                <w:szCs w:val="18"/>
              </w:rPr>
              <w:t>2028-9</w:t>
            </w:r>
          </w:p>
        </w:tc>
        <w:tc>
          <w:tcPr>
            <w:tcW w:w="4590" w:type="dxa"/>
          </w:tcPr>
          <w:p w14:paraId="658A5D2E" w14:textId="77777777" w:rsidR="00D27344" w:rsidRPr="00B0171B" w:rsidRDefault="00D27344" w:rsidP="009203DE">
            <w:pPr>
              <w:rPr>
                <w:rFonts w:ascii="Consolas" w:hAnsi="Consolas" w:cs="Consolas"/>
                <w:sz w:val="18"/>
                <w:szCs w:val="18"/>
              </w:rPr>
            </w:pPr>
            <w:r w:rsidRPr="00B0171B">
              <w:rPr>
                <w:rFonts w:ascii="Consolas" w:hAnsi="Consolas" w:cs="Consolas"/>
                <w:sz w:val="18"/>
                <w:szCs w:val="18"/>
              </w:rPr>
              <w:t>Asian</w:t>
            </w:r>
          </w:p>
        </w:tc>
      </w:tr>
      <w:tr w:rsidR="00D27344" w:rsidRPr="00B0171B" w14:paraId="132626A1" w14:textId="77777777" w:rsidTr="009203DE">
        <w:trPr>
          <w:trHeight w:val="311"/>
        </w:trPr>
        <w:tc>
          <w:tcPr>
            <w:tcW w:w="2511" w:type="dxa"/>
          </w:tcPr>
          <w:p w14:paraId="27F84268" w14:textId="77777777" w:rsidR="00D27344" w:rsidRPr="00B0171B" w:rsidRDefault="00D27344" w:rsidP="009203DE">
            <w:pPr>
              <w:rPr>
                <w:rFonts w:ascii="Consolas" w:hAnsi="Consolas" w:cs="Consolas"/>
                <w:sz w:val="18"/>
                <w:szCs w:val="18"/>
              </w:rPr>
            </w:pPr>
            <w:r w:rsidRPr="00251643">
              <w:rPr>
                <w:rFonts w:ascii="Consolas" w:hAnsi="Consolas" w:cs="Consolas"/>
                <w:sz w:val="18"/>
                <w:szCs w:val="18"/>
              </w:rPr>
              <w:t>2054-5</w:t>
            </w:r>
          </w:p>
        </w:tc>
        <w:tc>
          <w:tcPr>
            <w:tcW w:w="4590" w:type="dxa"/>
          </w:tcPr>
          <w:p w14:paraId="7A185948" w14:textId="77777777" w:rsidR="00D27344" w:rsidRPr="00B0171B" w:rsidRDefault="00D27344" w:rsidP="009203DE">
            <w:pPr>
              <w:rPr>
                <w:rFonts w:ascii="Consolas" w:hAnsi="Consolas" w:cs="Consolas"/>
                <w:sz w:val="18"/>
                <w:szCs w:val="18"/>
              </w:rPr>
            </w:pPr>
            <w:r w:rsidRPr="00B0171B">
              <w:rPr>
                <w:rFonts w:ascii="Consolas" w:hAnsi="Consolas" w:cs="Consolas"/>
                <w:color w:val="333333"/>
                <w:sz w:val="18"/>
                <w:szCs w:val="18"/>
              </w:rPr>
              <w:t>Black or African American</w:t>
            </w:r>
          </w:p>
        </w:tc>
      </w:tr>
      <w:tr w:rsidR="00D27344" w:rsidRPr="00B0171B" w14:paraId="672A1C10" w14:textId="77777777" w:rsidTr="009203DE">
        <w:trPr>
          <w:trHeight w:val="311"/>
        </w:trPr>
        <w:tc>
          <w:tcPr>
            <w:tcW w:w="2511" w:type="dxa"/>
          </w:tcPr>
          <w:p w14:paraId="39A4B18D" w14:textId="77777777" w:rsidR="00D27344" w:rsidRPr="00B0171B" w:rsidRDefault="00D27344" w:rsidP="009203DE">
            <w:pPr>
              <w:rPr>
                <w:rFonts w:ascii="Consolas" w:hAnsi="Consolas" w:cs="Consolas"/>
                <w:sz w:val="18"/>
                <w:szCs w:val="18"/>
              </w:rPr>
            </w:pPr>
            <w:r w:rsidRPr="00251643">
              <w:rPr>
                <w:rFonts w:ascii="Consolas" w:hAnsi="Consolas" w:cs="Consolas"/>
                <w:sz w:val="18"/>
                <w:szCs w:val="18"/>
              </w:rPr>
              <w:t>2076-8</w:t>
            </w:r>
          </w:p>
        </w:tc>
        <w:tc>
          <w:tcPr>
            <w:tcW w:w="4590" w:type="dxa"/>
          </w:tcPr>
          <w:p w14:paraId="7E3C3780" w14:textId="77777777" w:rsidR="00D27344" w:rsidRPr="00B0171B" w:rsidRDefault="00D27344" w:rsidP="009203DE">
            <w:pPr>
              <w:rPr>
                <w:rFonts w:ascii="Consolas" w:hAnsi="Consolas" w:cs="Consolas"/>
                <w:sz w:val="18"/>
                <w:szCs w:val="18"/>
              </w:rPr>
            </w:pPr>
            <w:r w:rsidRPr="00B0171B">
              <w:rPr>
                <w:rFonts w:ascii="Consolas" w:hAnsi="Consolas" w:cs="Consolas"/>
                <w:color w:val="333333"/>
                <w:sz w:val="18"/>
                <w:szCs w:val="18"/>
              </w:rPr>
              <w:t>Native Hawaiian or Other Pacific Islander</w:t>
            </w:r>
          </w:p>
        </w:tc>
      </w:tr>
      <w:tr w:rsidR="00D27344" w:rsidRPr="00B0171B" w14:paraId="2FF6111B" w14:textId="77777777" w:rsidTr="009203DE">
        <w:trPr>
          <w:trHeight w:val="311"/>
        </w:trPr>
        <w:tc>
          <w:tcPr>
            <w:tcW w:w="2511" w:type="dxa"/>
          </w:tcPr>
          <w:p w14:paraId="558387AC" w14:textId="77777777" w:rsidR="00D27344" w:rsidRPr="00B0171B" w:rsidRDefault="00D27344" w:rsidP="009203DE">
            <w:pPr>
              <w:rPr>
                <w:rFonts w:ascii="Consolas" w:hAnsi="Consolas" w:cs="Consolas"/>
                <w:sz w:val="18"/>
                <w:szCs w:val="18"/>
              </w:rPr>
            </w:pPr>
            <w:r w:rsidRPr="00251643">
              <w:rPr>
                <w:rFonts w:ascii="Consolas" w:hAnsi="Consolas" w:cs="Consolas"/>
                <w:sz w:val="18"/>
                <w:szCs w:val="18"/>
              </w:rPr>
              <w:t>2106-3</w:t>
            </w:r>
          </w:p>
        </w:tc>
        <w:tc>
          <w:tcPr>
            <w:tcW w:w="4590" w:type="dxa"/>
          </w:tcPr>
          <w:p w14:paraId="31F8C6F9" w14:textId="77777777" w:rsidR="00D27344" w:rsidRPr="00B0171B" w:rsidRDefault="00D27344" w:rsidP="009203DE">
            <w:pPr>
              <w:rPr>
                <w:rFonts w:ascii="Consolas" w:hAnsi="Consolas" w:cs="Consolas"/>
                <w:sz w:val="18"/>
                <w:szCs w:val="18"/>
              </w:rPr>
            </w:pPr>
            <w:r w:rsidRPr="00B0171B">
              <w:rPr>
                <w:rFonts w:ascii="Consolas" w:hAnsi="Consolas" w:cs="Consolas"/>
                <w:color w:val="333333"/>
                <w:sz w:val="18"/>
                <w:szCs w:val="18"/>
              </w:rPr>
              <w:t>White</w:t>
            </w:r>
          </w:p>
        </w:tc>
      </w:tr>
      <w:tr w:rsidR="00D27344" w:rsidRPr="00B0171B" w14:paraId="1F33F553" w14:textId="77777777" w:rsidTr="009203DE">
        <w:trPr>
          <w:trHeight w:val="305"/>
        </w:trPr>
        <w:tc>
          <w:tcPr>
            <w:tcW w:w="2511" w:type="dxa"/>
          </w:tcPr>
          <w:p w14:paraId="704A070A" w14:textId="6B2C211F" w:rsidR="00D27344" w:rsidRPr="00B0171B" w:rsidRDefault="00D27344" w:rsidP="009203DE">
            <w:pPr>
              <w:rPr>
                <w:rFonts w:ascii="Consolas" w:hAnsi="Consolas" w:cs="Consolas"/>
                <w:color w:val="333333"/>
                <w:sz w:val="18"/>
                <w:szCs w:val="18"/>
              </w:rPr>
            </w:pPr>
            <w:r w:rsidRPr="00251643">
              <w:rPr>
                <w:rFonts w:ascii="Consolas" w:hAnsi="Consolas" w:cs="Consolas"/>
                <w:sz w:val="18"/>
                <w:szCs w:val="18"/>
                <w:shd w:val="clear" w:color="auto" w:fill="FFFFFF"/>
              </w:rPr>
              <w:t>ASKU</w:t>
            </w:r>
          </w:p>
        </w:tc>
        <w:tc>
          <w:tcPr>
            <w:tcW w:w="4590" w:type="dxa"/>
          </w:tcPr>
          <w:p w14:paraId="62FD019E" w14:textId="77777777" w:rsidR="00D27344" w:rsidRPr="00B0171B" w:rsidRDefault="00D27344" w:rsidP="009203DE">
            <w:pPr>
              <w:rPr>
                <w:rFonts w:ascii="Consolas" w:hAnsi="Consolas" w:cs="Consolas"/>
                <w:color w:val="333333"/>
                <w:sz w:val="18"/>
                <w:szCs w:val="18"/>
              </w:rPr>
            </w:pPr>
            <w:r w:rsidRPr="00B0171B">
              <w:rPr>
                <w:rFonts w:ascii="Consolas" w:hAnsi="Consolas" w:cs="Consolas"/>
                <w:color w:val="333333"/>
                <w:sz w:val="18"/>
                <w:szCs w:val="18"/>
              </w:rPr>
              <w:t>Not Reported</w:t>
            </w:r>
          </w:p>
        </w:tc>
      </w:tr>
      <w:tr w:rsidR="00D27344" w:rsidRPr="00B0171B" w14:paraId="66BEC705" w14:textId="77777777" w:rsidTr="009203DE">
        <w:trPr>
          <w:trHeight w:val="311"/>
        </w:trPr>
        <w:tc>
          <w:tcPr>
            <w:tcW w:w="2511" w:type="dxa"/>
          </w:tcPr>
          <w:p w14:paraId="27572C59" w14:textId="77777777" w:rsidR="00D27344" w:rsidRPr="00B0171B" w:rsidRDefault="00D27344" w:rsidP="009203DE">
            <w:pPr>
              <w:rPr>
                <w:rFonts w:ascii="Consolas" w:hAnsi="Consolas" w:cs="Consolas"/>
                <w:sz w:val="18"/>
                <w:szCs w:val="18"/>
              </w:rPr>
            </w:pPr>
            <w:r w:rsidRPr="00251643">
              <w:rPr>
                <w:rFonts w:ascii="Consolas" w:hAnsi="Consolas" w:cs="Consolas"/>
                <w:sz w:val="18"/>
                <w:szCs w:val="18"/>
                <w:shd w:val="clear" w:color="auto" w:fill="FFFFFF"/>
              </w:rPr>
              <w:t>UNK</w:t>
            </w:r>
            <w:r w:rsidRPr="00B0171B">
              <w:rPr>
                <w:rFonts w:ascii="Consolas" w:hAnsi="Consolas" w:cs="Consolas"/>
                <w:sz w:val="18"/>
                <w:szCs w:val="18"/>
              </w:rPr>
              <w:t xml:space="preserve"> </w:t>
            </w:r>
          </w:p>
        </w:tc>
        <w:tc>
          <w:tcPr>
            <w:tcW w:w="4590" w:type="dxa"/>
          </w:tcPr>
          <w:p w14:paraId="564D18D7" w14:textId="77777777" w:rsidR="00D27344" w:rsidRPr="00B0171B" w:rsidRDefault="00D27344" w:rsidP="009203DE">
            <w:pPr>
              <w:rPr>
                <w:rFonts w:ascii="Consolas" w:hAnsi="Consolas" w:cs="Consolas"/>
                <w:color w:val="333333"/>
                <w:sz w:val="18"/>
                <w:szCs w:val="18"/>
              </w:rPr>
            </w:pPr>
            <w:r w:rsidRPr="00B0171B">
              <w:rPr>
                <w:rFonts w:ascii="Consolas" w:hAnsi="Consolas" w:cs="Consolas"/>
                <w:color w:val="333333"/>
                <w:sz w:val="18"/>
                <w:szCs w:val="18"/>
              </w:rPr>
              <w:t>Unknown</w:t>
            </w:r>
          </w:p>
        </w:tc>
      </w:tr>
    </w:tbl>
    <w:p w14:paraId="3FE5FFA1" w14:textId="77777777" w:rsidR="00D27344" w:rsidRPr="00B0171B" w:rsidRDefault="00D27344" w:rsidP="00D27344">
      <w:pPr>
        <w:rPr>
          <w:rFonts w:ascii="Consolas" w:hAnsi="Consolas" w:cs="Consolas"/>
          <w:sz w:val="18"/>
          <w:szCs w:val="18"/>
        </w:rPr>
      </w:pPr>
    </w:p>
    <w:p w14:paraId="2D1BF889" w14:textId="77777777" w:rsidR="007B2C32" w:rsidRDefault="007B2C32" w:rsidP="00F81B3F">
      <w:pPr>
        <w:keepNext/>
        <w:keepLines/>
      </w:pPr>
    </w:p>
    <w:p w14:paraId="2F82056C" w14:textId="16FF9EDF" w:rsidR="00D27344" w:rsidRPr="00B0171B" w:rsidRDefault="00D27344" w:rsidP="00CD0293">
      <w:pPr>
        <w:keepNext/>
        <w:keepLines/>
        <w:rPr>
          <w:rFonts w:ascii="Consolas" w:hAnsi="Consolas" w:cs="Consolas"/>
          <w:b/>
          <w:bCs/>
          <w:sz w:val="18"/>
          <w:szCs w:val="18"/>
        </w:rPr>
      </w:pPr>
      <w:r>
        <w:t>CRID Ethnicity</w:t>
      </w:r>
      <w:r w:rsidRPr="00251643">
        <w:t xml:space="preserve"> Codes</w:t>
      </w:r>
      <w:r w:rsidR="00F81B3F">
        <w:rPr>
          <w:rFonts w:ascii="Consolas" w:hAnsi="Consolas" w:cs="Consolas"/>
          <w:b/>
          <w:bCs/>
          <w:sz w:val="18"/>
          <w:szCs w:val="18"/>
        </w:rPr>
        <w:br/>
      </w:r>
    </w:p>
    <w:tbl>
      <w:tblPr>
        <w:tblW w:w="0" w:type="auto"/>
        <w:tblInd w:w="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11"/>
        <w:gridCol w:w="4590"/>
      </w:tblGrid>
      <w:tr w:rsidR="00D27344" w:rsidRPr="00B0171B" w14:paraId="296084BF" w14:textId="77777777" w:rsidTr="009203DE">
        <w:trPr>
          <w:trHeight w:val="311"/>
        </w:trPr>
        <w:tc>
          <w:tcPr>
            <w:tcW w:w="2511" w:type="dxa"/>
            <w:tcBorders>
              <w:right w:val="nil"/>
            </w:tcBorders>
            <w:shd w:val="clear" w:color="auto" w:fill="E7E6E6" w:themeFill="background2"/>
          </w:tcPr>
          <w:p w14:paraId="2A16BBF4" w14:textId="77777777" w:rsidR="00D27344" w:rsidRPr="00B0171B" w:rsidRDefault="00D27344" w:rsidP="009203DE">
            <w:pPr>
              <w:rPr>
                <w:rFonts w:ascii="Consolas" w:hAnsi="Consolas" w:cs="Consolas"/>
                <w:sz w:val="18"/>
                <w:szCs w:val="18"/>
              </w:rPr>
            </w:pPr>
            <w:r>
              <w:rPr>
                <w:rFonts w:ascii="Consolas" w:hAnsi="Consolas" w:cs="Consolas"/>
                <w:sz w:val="18"/>
                <w:szCs w:val="18"/>
              </w:rPr>
              <w:t>Ethnicity</w:t>
            </w:r>
            <w:r w:rsidRPr="00B0171B">
              <w:rPr>
                <w:rFonts w:ascii="Consolas" w:hAnsi="Consolas" w:cs="Consolas"/>
                <w:sz w:val="18"/>
                <w:szCs w:val="18"/>
              </w:rPr>
              <w:t xml:space="preserve"> </w:t>
            </w:r>
            <w:r>
              <w:rPr>
                <w:rFonts w:ascii="Consolas" w:hAnsi="Consolas" w:cs="Consolas"/>
                <w:sz w:val="18"/>
                <w:szCs w:val="18"/>
              </w:rPr>
              <w:t>Value Code</w:t>
            </w:r>
          </w:p>
        </w:tc>
        <w:tc>
          <w:tcPr>
            <w:tcW w:w="4590" w:type="dxa"/>
            <w:tcBorders>
              <w:left w:val="nil"/>
            </w:tcBorders>
            <w:shd w:val="clear" w:color="auto" w:fill="E7E6E6" w:themeFill="background2"/>
          </w:tcPr>
          <w:p w14:paraId="45355090" w14:textId="77777777" w:rsidR="00D27344" w:rsidRPr="00B0171B" w:rsidRDefault="00D27344" w:rsidP="009203DE">
            <w:pPr>
              <w:rPr>
                <w:rFonts w:ascii="Consolas" w:hAnsi="Consolas" w:cs="Consolas"/>
                <w:sz w:val="18"/>
                <w:szCs w:val="18"/>
              </w:rPr>
            </w:pPr>
            <w:r w:rsidRPr="00B0171B">
              <w:rPr>
                <w:rFonts w:ascii="Consolas" w:hAnsi="Consolas" w:cs="Consolas"/>
                <w:sz w:val="18"/>
                <w:szCs w:val="18"/>
              </w:rPr>
              <w:t>Description</w:t>
            </w:r>
          </w:p>
        </w:tc>
      </w:tr>
      <w:tr w:rsidR="00D27344" w:rsidRPr="00B0171B" w14:paraId="77FEBC47" w14:textId="77777777" w:rsidTr="009203DE">
        <w:trPr>
          <w:trHeight w:val="311"/>
        </w:trPr>
        <w:tc>
          <w:tcPr>
            <w:tcW w:w="2511" w:type="dxa"/>
          </w:tcPr>
          <w:p w14:paraId="76D16475" w14:textId="77777777" w:rsidR="00D27344" w:rsidRPr="00B0171B" w:rsidRDefault="00D27344" w:rsidP="009203DE">
            <w:pPr>
              <w:rPr>
                <w:rFonts w:ascii="Consolas" w:hAnsi="Consolas" w:cs="Consolas"/>
                <w:sz w:val="18"/>
                <w:szCs w:val="18"/>
              </w:rPr>
            </w:pPr>
            <w:r w:rsidRPr="00251643">
              <w:rPr>
                <w:rFonts w:ascii="Consolas" w:hAnsi="Consolas" w:cs="Consolas"/>
                <w:sz w:val="18"/>
                <w:szCs w:val="18"/>
              </w:rPr>
              <w:t>2135-2</w:t>
            </w:r>
          </w:p>
        </w:tc>
        <w:tc>
          <w:tcPr>
            <w:tcW w:w="4590" w:type="dxa"/>
          </w:tcPr>
          <w:p w14:paraId="5A07CADF" w14:textId="77777777" w:rsidR="00D27344" w:rsidRPr="00B0171B" w:rsidRDefault="00D27344" w:rsidP="009203DE">
            <w:pPr>
              <w:rPr>
                <w:rFonts w:ascii="Consolas" w:hAnsi="Consolas" w:cs="Consolas"/>
                <w:sz w:val="18"/>
                <w:szCs w:val="18"/>
              </w:rPr>
            </w:pPr>
            <w:r w:rsidRPr="00B0171B">
              <w:rPr>
                <w:rFonts w:ascii="Consolas" w:hAnsi="Consolas" w:cs="Consolas"/>
                <w:color w:val="333333"/>
                <w:sz w:val="18"/>
                <w:szCs w:val="18"/>
              </w:rPr>
              <w:t>Hispanic or Latino</w:t>
            </w:r>
          </w:p>
        </w:tc>
      </w:tr>
      <w:tr w:rsidR="00D27344" w:rsidRPr="00B0171B" w14:paraId="0D7067DB" w14:textId="77777777" w:rsidTr="009203DE">
        <w:trPr>
          <w:trHeight w:val="311"/>
        </w:trPr>
        <w:tc>
          <w:tcPr>
            <w:tcW w:w="2511" w:type="dxa"/>
          </w:tcPr>
          <w:p w14:paraId="0289E5E2" w14:textId="77777777" w:rsidR="00D27344" w:rsidRPr="00B0171B" w:rsidRDefault="00D27344" w:rsidP="009203DE">
            <w:pPr>
              <w:rPr>
                <w:rFonts w:ascii="Consolas" w:hAnsi="Consolas" w:cs="Consolas"/>
                <w:sz w:val="18"/>
                <w:szCs w:val="18"/>
              </w:rPr>
            </w:pPr>
            <w:r w:rsidRPr="00251643">
              <w:rPr>
                <w:rFonts w:ascii="Consolas" w:hAnsi="Consolas" w:cs="Consolas"/>
                <w:sz w:val="18"/>
                <w:szCs w:val="18"/>
              </w:rPr>
              <w:t>2186-5</w:t>
            </w:r>
          </w:p>
        </w:tc>
        <w:tc>
          <w:tcPr>
            <w:tcW w:w="4590" w:type="dxa"/>
          </w:tcPr>
          <w:p w14:paraId="7F44CCC4" w14:textId="77777777" w:rsidR="00D27344" w:rsidRPr="00B0171B" w:rsidRDefault="00D27344" w:rsidP="009203DE">
            <w:pPr>
              <w:rPr>
                <w:rFonts w:ascii="Consolas" w:hAnsi="Consolas" w:cs="Consolas"/>
                <w:sz w:val="18"/>
                <w:szCs w:val="18"/>
              </w:rPr>
            </w:pPr>
            <w:proofErr w:type="gramStart"/>
            <w:r w:rsidRPr="00B0171B">
              <w:rPr>
                <w:rFonts w:ascii="Consolas" w:hAnsi="Consolas" w:cs="Consolas"/>
                <w:color w:val="333333"/>
                <w:sz w:val="18"/>
                <w:szCs w:val="18"/>
              </w:rPr>
              <w:t>Non Hispanic</w:t>
            </w:r>
            <w:proofErr w:type="gramEnd"/>
            <w:r w:rsidRPr="00B0171B">
              <w:rPr>
                <w:rFonts w:ascii="Consolas" w:hAnsi="Consolas" w:cs="Consolas"/>
                <w:color w:val="333333"/>
                <w:sz w:val="18"/>
                <w:szCs w:val="18"/>
              </w:rPr>
              <w:t xml:space="preserve"> or Latino</w:t>
            </w:r>
          </w:p>
        </w:tc>
      </w:tr>
      <w:tr w:rsidR="00D27344" w:rsidRPr="00B0171B" w14:paraId="606A8608" w14:textId="77777777" w:rsidTr="009203DE">
        <w:trPr>
          <w:trHeight w:val="311"/>
        </w:trPr>
        <w:tc>
          <w:tcPr>
            <w:tcW w:w="2511" w:type="dxa"/>
          </w:tcPr>
          <w:p w14:paraId="2C4CEF49" w14:textId="77777777" w:rsidR="00D27344" w:rsidRPr="00B0171B" w:rsidRDefault="00D27344" w:rsidP="009203DE">
            <w:pPr>
              <w:rPr>
                <w:rFonts w:ascii="Consolas" w:hAnsi="Consolas" w:cs="Consolas"/>
                <w:sz w:val="18"/>
                <w:szCs w:val="18"/>
              </w:rPr>
            </w:pPr>
            <w:r w:rsidRPr="00B0171B">
              <w:rPr>
                <w:rFonts w:ascii="Consolas" w:hAnsi="Consolas" w:cs="Consolas"/>
                <w:sz w:val="18"/>
                <w:szCs w:val="18"/>
              </w:rPr>
              <w:t xml:space="preserve">UNK </w:t>
            </w:r>
          </w:p>
        </w:tc>
        <w:tc>
          <w:tcPr>
            <w:tcW w:w="4590" w:type="dxa"/>
          </w:tcPr>
          <w:p w14:paraId="1E849C3D" w14:textId="77777777" w:rsidR="00D27344" w:rsidRPr="00B0171B" w:rsidRDefault="00D27344" w:rsidP="009203DE">
            <w:pPr>
              <w:rPr>
                <w:rFonts w:ascii="Consolas" w:hAnsi="Consolas" w:cs="Consolas"/>
                <w:sz w:val="18"/>
                <w:szCs w:val="18"/>
              </w:rPr>
            </w:pPr>
            <w:r w:rsidRPr="00B0171B">
              <w:rPr>
                <w:rFonts w:ascii="Consolas" w:hAnsi="Consolas" w:cs="Consolas"/>
                <w:color w:val="333333"/>
                <w:sz w:val="18"/>
                <w:szCs w:val="18"/>
              </w:rPr>
              <w:t>Unknown</w:t>
            </w:r>
          </w:p>
        </w:tc>
      </w:tr>
    </w:tbl>
    <w:p w14:paraId="143E2774" w14:textId="77777777" w:rsidR="00D27344" w:rsidRPr="00CD0293" w:rsidRDefault="00D27344" w:rsidP="00D27344">
      <w:pPr>
        <w:rPr>
          <w:rFonts w:ascii="Consolas" w:hAnsi="Consolas" w:cs="Consolas"/>
          <w:sz w:val="22"/>
          <w:szCs w:val="22"/>
        </w:rPr>
      </w:pPr>
    </w:p>
    <w:p w14:paraId="2F7C4DCE" w14:textId="38E9C16B" w:rsidR="00D27344" w:rsidRPr="007B2C32" w:rsidRDefault="007A48AB" w:rsidP="00D27344">
      <w:pPr>
        <w:rPr>
          <w:sz w:val="22"/>
          <w:szCs w:val="22"/>
        </w:rPr>
      </w:pPr>
      <w:r>
        <w:rPr>
          <w:sz w:val="22"/>
          <w:szCs w:val="22"/>
        </w:rPr>
        <w:t>Because t</w:t>
      </w:r>
      <w:r w:rsidRPr="00CD0293">
        <w:rPr>
          <w:sz w:val="22"/>
          <w:szCs w:val="22"/>
        </w:rPr>
        <w:t xml:space="preserve">he </w:t>
      </w:r>
      <w:r w:rsidR="00D27344" w:rsidRPr="00CD0293">
        <w:rPr>
          <w:sz w:val="22"/>
          <w:szCs w:val="22"/>
        </w:rPr>
        <w:t xml:space="preserve">CRID API is available as a PUT request, submitting the same data twice does not re-register the patient, but rather will retrieve the same CRID number registered </w:t>
      </w:r>
      <w:r w:rsidR="00D27344" w:rsidRPr="007B2C32">
        <w:rPr>
          <w:sz w:val="22"/>
          <w:szCs w:val="22"/>
        </w:rPr>
        <w:t xml:space="preserve">previously.   The CRID API will attempt to perform partial “fuzzy” matches based on data submitted to avoid re-registering the same patient with two different CRID numbers. </w:t>
      </w:r>
    </w:p>
    <w:p w14:paraId="4EC1A84F" w14:textId="177CFA19" w:rsidR="00D27344" w:rsidRPr="007B2C32" w:rsidRDefault="00D27344" w:rsidP="00D27344">
      <w:pPr>
        <w:rPr>
          <w:sz w:val="22"/>
          <w:szCs w:val="22"/>
        </w:rPr>
      </w:pPr>
      <w:r w:rsidRPr="007B2C32">
        <w:rPr>
          <w:noProof/>
          <w:sz w:val="22"/>
          <w:szCs w:val="22"/>
        </w:rPr>
        <w:t xml:space="preserve"> </w:t>
      </w:r>
    </w:p>
    <w:p w14:paraId="0451F0C0" w14:textId="0F648025" w:rsidR="00DE47FD" w:rsidRDefault="00D27344" w:rsidP="00D27344">
      <w:pPr>
        <w:rPr>
          <w:sz w:val="22"/>
          <w:szCs w:val="22"/>
        </w:rPr>
      </w:pPr>
      <w:r w:rsidRPr="007522E1">
        <w:rPr>
          <w:sz w:val="22"/>
          <w:szCs w:val="22"/>
        </w:rPr>
        <w:t>The response payload of the CRID Service API is a JSON object that contains the CRID number (lower pane in Figure 4).  The CRID number is then used for all other data references to the registered patient.</w:t>
      </w:r>
    </w:p>
    <w:p w14:paraId="421C1D70" w14:textId="4BA232DF" w:rsidR="00774094" w:rsidRDefault="00774094" w:rsidP="00D27344">
      <w:pPr>
        <w:rPr>
          <w:sz w:val="22"/>
          <w:szCs w:val="22"/>
        </w:rPr>
      </w:pPr>
    </w:p>
    <w:p w14:paraId="28B9142B" w14:textId="648DDFDE" w:rsidR="00774094" w:rsidRDefault="007A48AB" w:rsidP="00D27344">
      <w:pPr>
        <w:rPr>
          <w:sz w:val="22"/>
          <w:szCs w:val="22"/>
        </w:rPr>
      </w:pPr>
      <w:r w:rsidRPr="007A48AB">
        <w:rPr>
          <w:noProof/>
          <w:sz w:val="22"/>
          <w:szCs w:val="22"/>
        </w:rPr>
        <w:lastRenderedPageBreak/>
        <w:drawing>
          <wp:inline distT="0" distB="0" distL="0" distR="0" wp14:anchorId="31D22995" wp14:editId="4C849721">
            <wp:extent cx="5020103" cy="5793288"/>
            <wp:effectExtent l="12700" t="12700" r="9525" b="10795"/>
            <wp:docPr id="34" name="Picture 9" descr="Graphical user interface, text, application&#10;&#10;Description automatically generated">
              <a:extLst xmlns:a="http://schemas.openxmlformats.org/drawingml/2006/main">
                <a:ext uri="{FF2B5EF4-FFF2-40B4-BE49-F238E27FC236}">
                  <a16:creationId xmlns:a16="http://schemas.microsoft.com/office/drawing/2014/main" id="{EF926F70-AA95-984B-A65E-4C43163A12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descr="Graphical user interface, text, application&#10;&#10;Description automatically generated">
                      <a:extLst>
                        <a:ext uri="{FF2B5EF4-FFF2-40B4-BE49-F238E27FC236}">
                          <a16:creationId xmlns:a16="http://schemas.microsoft.com/office/drawing/2014/main" id="{EF926F70-AA95-984B-A65E-4C43163A12DD}"/>
                        </a:ext>
                      </a:extLst>
                    </pic:cNvPr>
                    <pic:cNvPicPr>
                      <a:picLocks noChangeAspect="1"/>
                    </pic:cNvPicPr>
                  </pic:nvPicPr>
                  <pic:blipFill>
                    <a:blip r:embed="rId15"/>
                    <a:stretch>
                      <a:fillRect/>
                    </a:stretch>
                  </pic:blipFill>
                  <pic:spPr>
                    <a:xfrm>
                      <a:off x="0" y="0"/>
                      <a:ext cx="5020103" cy="5793288"/>
                    </a:xfrm>
                    <a:prstGeom prst="rect">
                      <a:avLst/>
                    </a:prstGeom>
                    <a:ln>
                      <a:solidFill>
                        <a:schemeClr val="accent1"/>
                      </a:solidFill>
                    </a:ln>
                  </pic:spPr>
                </pic:pic>
              </a:graphicData>
            </a:graphic>
          </wp:inline>
        </w:drawing>
      </w:r>
    </w:p>
    <w:p w14:paraId="1A138F83" w14:textId="77777777" w:rsidR="00774094" w:rsidRDefault="00774094" w:rsidP="00DE47FD">
      <w:pPr>
        <w:pStyle w:val="Caption"/>
      </w:pPr>
    </w:p>
    <w:p w14:paraId="2418B2A3" w14:textId="181C1210" w:rsidR="00D27344" w:rsidRPr="008043EE" w:rsidRDefault="00DE47FD" w:rsidP="00CD0293">
      <w:pPr>
        <w:pStyle w:val="Caption"/>
      </w:pPr>
      <w:r>
        <w:t>Figure 4: Example CRID registration PUT request with JSON body payload (top pane) and response payload (bottom pane)</w:t>
      </w:r>
      <w:r w:rsidRPr="007522E1">
        <w:rPr>
          <w:noProof/>
        </w:rPr>
        <mc:AlternateContent>
          <mc:Choice Requires="wps">
            <w:drawing>
              <wp:anchor distT="0" distB="0" distL="114300" distR="114300" simplePos="0" relativeHeight="251700224" behindDoc="0" locked="0" layoutInCell="1" allowOverlap="1" wp14:anchorId="64938125" wp14:editId="09CE5E4F">
                <wp:simplePos x="0" y="0"/>
                <wp:positionH relativeFrom="column">
                  <wp:posOffset>0</wp:posOffset>
                </wp:positionH>
                <wp:positionV relativeFrom="paragraph">
                  <wp:posOffset>4758055</wp:posOffset>
                </wp:positionV>
                <wp:extent cx="525018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14:paraId="592A61EF" w14:textId="45F04446" w:rsidR="00DE47FD" w:rsidRPr="00CE7CDF" w:rsidRDefault="00DE47FD" w:rsidP="00DE47FD">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38125" id="Text Box 7" o:spid="_x0000_s1029" type="#_x0000_t202" style="position:absolute;margin-left:0;margin-top:374.65pt;width:413.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" stroked="f">
                <v:textbox style="mso-fit-shape-to-text:t" inset="0,0,0,0">
                  <w:txbxContent>
                    <w:p w14:paraId="592A61EF" w14:textId="45F04446" w:rsidR="00DE47FD" w:rsidRPr="00CE7CDF" w:rsidRDefault="00DE47FD" w:rsidP="00DE47FD">
                      <w:pPr>
                        <w:pStyle w:val="Caption"/>
                        <w:rPr>
                          <w:noProof/>
                        </w:rPr>
                      </w:pPr>
                    </w:p>
                  </w:txbxContent>
                </v:textbox>
                <w10:wrap type="topAndBottom"/>
              </v:shape>
            </w:pict>
          </mc:Fallback>
        </mc:AlternateContent>
      </w:r>
    </w:p>
    <w:p w14:paraId="0D84B047" w14:textId="77777777" w:rsidR="00DE47FD" w:rsidRPr="003A6A5C" w:rsidRDefault="00DE47FD" w:rsidP="00CD0293"/>
    <w:p w14:paraId="521E664D" w14:textId="77777777" w:rsidR="00774094" w:rsidRDefault="00774094">
      <w:pPr>
        <w:rPr>
          <w:rFonts w:asciiTheme="majorHAnsi" w:eastAsiaTheme="majorEastAsia" w:hAnsiTheme="majorHAnsi" w:cstheme="majorBidi"/>
          <w:i/>
          <w:color w:val="2F5496" w:themeColor="accent1" w:themeShade="BF"/>
        </w:rPr>
      </w:pPr>
      <w:r>
        <w:br w:type="page"/>
      </w:r>
    </w:p>
    <w:p w14:paraId="2131AE21" w14:textId="1A72EE1C" w:rsidR="0049545E" w:rsidRPr="00CD0293" w:rsidRDefault="001D36A7" w:rsidP="00CD0293">
      <w:pPr>
        <w:pStyle w:val="Heading2"/>
      </w:pPr>
      <w:bookmarkStart w:id="125" w:name="_Toc104540147"/>
      <w:r w:rsidRPr="008043EE">
        <w:lastRenderedPageBreak/>
        <w:t xml:space="preserve">Step 2: </w:t>
      </w:r>
      <w:r w:rsidR="00DD32F8" w:rsidRPr="003A6A5C">
        <w:t xml:space="preserve">Search for existing </w:t>
      </w:r>
      <w:r w:rsidR="00DD32F8" w:rsidRPr="00094919">
        <w:t>Patient resource with CRID</w:t>
      </w:r>
      <w:bookmarkEnd w:id="125"/>
      <w:r w:rsidR="00DD32F8" w:rsidRPr="00094919">
        <w:t xml:space="preserve"> </w:t>
      </w:r>
      <w:r w:rsidR="005F05EB" w:rsidRPr="00650BED">
        <w:br/>
      </w:r>
    </w:p>
    <w:p w14:paraId="6AC1B32F" w14:textId="308D1AEE" w:rsidR="001D36A7" w:rsidRPr="00C023FA" w:rsidRDefault="002F6F9A" w:rsidP="007167F9">
      <w:pPr>
        <w:rPr>
          <w:sz w:val="22"/>
          <w:szCs w:val="22"/>
        </w:rPr>
      </w:pPr>
      <w:r>
        <w:rPr>
          <w:sz w:val="22"/>
          <w:szCs w:val="22"/>
        </w:rPr>
        <w:t>A</w:t>
      </w:r>
      <w:r w:rsidR="007167F9" w:rsidRPr="00CD0293">
        <w:rPr>
          <w:sz w:val="22"/>
          <w:szCs w:val="22"/>
        </w:rPr>
        <w:t xml:space="preserve"> </w:t>
      </w:r>
      <w:r w:rsidR="00A22CCC">
        <w:rPr>
          <w:sz w:val="22"/>
          <w:szCs w:val="22"/>
        </w:rPr>
        <w:t xml:space="preserve">FHIR </w:t>
      </w:r>
      <w:r w:rsidR="007167F9" w:rsidRPr="00C023FA">
        <w:rPr>
          <w:sz w:val="22"/>
          <w:szCs w:val="22"/>
        </w:rPr>
        <w:t>Patient resource with a</w:t>
      </w:r>
      <w:r w:rsidR="00F81B3F" w:rsidRPr="00C023FA">
        <w:rPr>
          <w:sz w:val="22"/>
          <w:szCs w:val="22"/>
        </w:rPr>
        <w:t xml:space="preserve">n identifier containing </w:t>
      </w:r>
      <w:r w:rsidR="0071568F">
        <w:rPr>
          <w:sz w:val="22"/>
          <w:szCs w:val="22"/>
        </w:rPr>
        <w:t>the</w:t>
      </w:r>
      <w:r w:rsidR="007167F9" w:rsidRPr="00C023FA">
        <w:rPr>
          <w:sz w:val="22"/>
          <w:szCs w:val="22"/>
        </w:rPr>
        <w:t xml:space="preserve"> CRID must exist to be used as a subject reference in Observation or other resources. </w:t>
      </w:r>
      <w:r w:rsidR="00EA6C0F" w:rsidRPr="00C023FA">
        <w:rPr>
          <w:sz w:val="22"/>
          <w:szCs w:val="22"/>
        </w:rPr>
        <w:t>To prevent multiple identical Patient resources from being created</w:t>
      </w:r>
      <w:r w:rsidR="007167F9" w:rsidRPr="00C023FA">
        <w:rPr>
          <w:sz w:val="22"/>
          <w:szCs w:val="22"/>
        </w:rPr>
        <w:t xml:space="preserve">, the client must </w:t>
      </w:r>
      <w:r w:rsidR="00EA6C0F" w:rsidRPr="00C023FA">
        <w:rPr>
          <w:sz w:val="22"/>
          <w:szCs w:val="22"/>
        </w:rPr>
        <w:t xml:space="preserve">first </w:t>
      </w:r>
      <w:r w:rsidR="007167F9" w:rsidRPr="00C023FA">
        <w:rPr>
          <w:sz w:val="22"/>
          <w:szCs w:val="22"/>
        </w:rPr>
        <w:t>check to see if it already exists.</w:t>
      </w:r>
    </w:p>
    <w:p w14:paraId="5382402E" w14:textId="46E5158E" w:rsidR="007167F9" w:rsidRPr="00C023FA" w:rsidRDefault="007167F9" w:rsidP="007167F9">
      <w:pPr>
        <w:rPr>
          <w:sz w:val="22"/>
          <w:szCs w:val="22"/>
        </w:rPr>
      </w:pPr>
    </w:p>
    <w:p w14:paraId="5D78B131" w14:textId="370E9045" w:rsidR="007167F9" w:rsidRPr="00C023FA" w:rsidRDefault="007167F9" w:rsidP="007167F9">
      <w:pPr>
        <w:rPr>
          <w:sz w:val="22"/>
          <w:szCs w:val="22"/>
        </w:rPr>
      </w:pPr>
      <w:r w:rsidRPr="00C023FA">
        <w:rPr>
          <w:sz w:val="22"/>
          <w:szCs w:val="22"/>
        </w:rPr>
        <w:t xml:space="preserve">To search for </w:t>
      </w:r>
      <w:proofErr w:type="gramStart"/>
      <w:r w:rsidRPr="00C023FA">
        <w:rPr>
          <w:sz w:val="22"/>
          <w:szCs w:val="22"/>
        </w:rPr>
        <w:t>Patient</w:t>
      </w:r>
      <w:proofErr w:type="gramEnd"/>
      <w:r w:rsidRPr="00C023FA">
        <w:rPr>
          <w:sz w:val="22"/>
          <w:szCs w:val="22"/>
        </w:rPr>
        <w:t xml:space="preserve"> resource with a specific CRID, use this GET request</w:t>
      </w:r>
      <w:r w:rsidR="00807F06" w:rsidRPr="00C023FA">
        <w:rPr>
          <w:sz w:val="22"/>
          <w:szCs w:val="22"/>
        </w:rPr>
        <w:t xml:space="preserve"> (all one line)</w:t>
      </w:r>
    </w:p>
    <w:p w14:paraId="4F050FBF" w14:textId="3A905378" w:rsidR="00807F06" w:rsidRDefault="00807F06" w:rsidP="007167F9">
      <w:pPr>
        <w:rPr>
          <w:sz w:val="22"/>
          <w:szCs w:val="22"/>
        </w:rPr>
      </w:pPr>
    </w:p>
    <w:p w14:paraId="35DF933E" w14:textId="5438E7AC" w:rsidR="00641998" w:rsidRPr="00CD0293" w:rsidRDefault="00641998" w:rsidP="00CD0293">
      <w:pPr>
        <w:pBdr>
          <w:top w:val="single" w:sz="4" w:space="1" w:color="auto"/>
          <w:left w:val="single" w:sz="4" w:space="4" w:color="auto"/>
          <w:bottom w:val="single" w:sz="4" w:space="1" w:color="auto"/>
          <w:right w:val="single" w:sz="4" w:space="4" w:color="auto"/>
        </w:pBdr>
        <w:ind w:left="270"/>
        <w:rPr>
          <w:rFonts w:ascii="Consolas" w:eastAsia="Times New Roman" w:hAnsi="Consolas" w:cs="Consolas"/>
          <w:sz w:val="18"/>
          <w:szCs w:val="18"/>
        </w:rPr>
      </w:pPr>
      <w:r w:rsidRPr="00CD0293">
        <w:rPr>
          <w:rFonts w:ascii="Consolas" w:hAnsi="Consolas" w:cs="Consolas"/>
          <w:sz w:val="18"/>
          <w:szCs w:val="18"/>
        </w:rPr>
        <w:t xml:space="preserve">GET </w:t>
      </w:r>
      <w:r w:rsidR="005123D8" w:rsidRPr="00CD0293">
        <w:rPr>
          <w:rFonts w:ascii="Consolas" w:hAnsi="Consolas" w:cs="Consolas"/>
          <w:color w:val="4472C4" w:themeColor="accent1"/>
          <w:sz w:val="18"/>
          <w:szCs w:val="18"/>
        </w:rPr>
        <w:t>&lt;</w:t>
      </w:r>
      <w:r w:rsidR="00EA2AD1" w:rsidRPr="00CD0293">
        <w:rPr>
          <w:rFonts w:ascii="Consolas" w:hAnsi="Consolas" w:cs="Consolas"/>
          <w:color w:val="4472C4" w:themeColor="accent1"/>
          <w:sz w:val="18"/>
          <w:szCs w:val="18"/>
        </w:rPr>
        <w:t>base URL</w:t>
      </w:r>
      <w:r w:rsidR="005123D8" w:rsidRPr="00CD0293">
        <w:rPr>
          <w:rFonts w:ascii="Consolas" w:hAnsi="Consolas" w:cs="Consolas"/>
          <w:color w:val="4472C4" w:themeColor="accent1"/>
          <w:sz w:val="18"/>
          <w:szCs w:val="18"/>
        </w:rPr>
        <w:t>&gt;</w:t>
      </w:r>
      <w:r w:rsidR="00C20238" w:rsidRPr="00CD0293">
        <w:rPr>
          <w:rFonts w:ascii="Consolas" w:hAnsi="Consolas" w:cs="Consolas"/>
          <w:sz w:val="18"/>
          <w:szCs w:val="18"/>
        </w:rPr>
        <w:t>/</w:t>
      </w:r>
      <w:r w:rsidR="009A10DB">
        <w:rPr>
          <w:rFonts w:ascii="Consolas" w:hAnsi="Consolas" w:cs="Consolas"/>
          <w:sz w:val="18"/>
          <w:szCs w:val="18"/>
        </w:rPr>
        <w:t>r3/</w:t>
      </w:r>
      <w:r w:rsidRPr="00CD0293">
        <w:rPr>
          <w:rFonts w:ascii="Consolas" w:hAnsi="Consolas" w:cs="Consolas"/>
          <w:sz w:val="18"/>
          <w:szCs w:val="18"/>
        </w:rPr>
        <w:t>Patient?</w:t>
      </w:r>
      <w:r w:rsidRPr="00CD0293">
        <w:rPr>
          <w:rFonts w:ascii="Consolas" w:hAnsi="Consolas" w:cs="Consolas"/>
          <w:sz w:val="18"/>
          <w:szCs w:val="18"/>
        </w:rPr>
        <w:br/>
      </w:r>
      <w:r w:rsidRPr="00CD0293">
        <w:rPr>
          <w:rFonts w:ascii="Consolas" w:eastAsia="Times New Roman" w:hAnsi="Consolas" w:cs="Consolas"/>
          <w:color w:val="212121"/>
          <w:sz w:val="18"/>
          <w:szCs w:val="18"/>
          <w:shd w:val="clear" w:color="auto" w:fill="FFFFFF"/>
        </w:rPr>
        <w:t xml:space="preserve">    _security=http://cibmtr.org/codesystem/transplant-center|rc_</w:t>
      </w:r>
      <w:r w:rsidRPr="00CD0293">
        <w:rPr>
          <w:rFonts w:ascii="Consolas" w:eastAsia="Times New Roman" w:hAnsi="Consolas" w:cs="Consolas"/>
          <w:color w:val="4472C4" w:themeColor="accent1"/>
          <w:sz w:val="18"/>
          <w:szCs w:val="18"/>
          <w:shd w:val="clear" w:color="auto" w:fill="FFFFFF"/>
        </w:rPr>
        <w:t>&lt;</w:t>
      </w:r>
      <w:r w:rsidR="00A22CCC">
        <w:rPr>
          <w:rFonts w:ascii="Consolas" w:eastAsia="Times New Roman" w:hAnsi="Consolas" w:cs="Consolas"/>
          <w:color w:val="4472C4" w:themeColor="accent1"/>
          <w:sz w:val="18"/>
          <w:szCs w:val="18"/>
          <w:shd w:val="clear" w:color="auto" w:fill="FFFFFF"/>
        </w:rPr>
        <w:t>CCN</w:t>
      </w:r>
      <w:r w:rsidRPr="00CD0293">
        <w:rPr>
          <w:rFonts w:ascii="Consolas" w:eastAsia="Times New Roman" w:hAnsi="Consolas" w:cs="Consolas"/>
          <w:color w:val="4472C4" w:themeColor="accent1"/>
          <w:sz w:val="18"/>
          <w:szCs w:val="18"/>
          <w:shd w:val="clear" w:color="auto" w:fill="FFFFFF"/>
        </w:rPr>
        <w:t>&gt;</w:t>
      </w:r>
      <w:r w:rsidRPr="00CD0293">
        <w:rPr>
          <w:rFonts w:ascii="Consolas" w:eastAsia="Times New Roman" w:hAnsi="Consolas" w:cs="Consolas"/>
          <w:color w:val="212121"/>
          <w:sz w:val="18"/>
          <w:szCs w:val="18"/>
          <w:shd w:val="clear" w:color="auto" w:fill="FFFFFF"/>
        </w:rPr>
        <w:br/>
        <w:t xml:space="preserve">    &amp;identifier=</w:t>
      </w:r>
      <w:r w:rsidRPr="00CD0293">
        <w:rPr>
          <w:rFonts w:ascii="Consolas" w:eastAsia="Times New Roman" w:hAnsi="Consolas" w:cs="Consolas"/>
          <w:color w:val="172B4D"/>
          <w:sz w:val="18"/>
          <w:szCs w:val="18"/>
          <w:shd w:val="clear" w:color="auto" w:fill="FFFFFF"/>
        </w:rPr>
        <w:t>http://cibmtr.org/identifier/CRID</w:t>
      </w:r>
      <w:r w:rsidRPr="00CD0293">
        <w:rPr>
          <w:rFonts w:ascii="Consolas" w:eastAsia="Times New Roman" w:hAnsi="Consolas" w:cs="Consolas"/>
          <w:sz w:val="18"/>
          <w:szCs w:val="18"/>
        </w:rPr>
        <w:t>|</w:t>
      </w:r>
      <w:r w:rsidRPr="00CD0293">
        <w:rPr>
          <w:rFonts w:ascii="Consolas" w:eastAsia="Times New Roman" w:hAnsi="Consolas" w:cs="Consolas"/>
          <w:color w:val="4472C4" w:themeColor="accent1"/>
          <w:sz w:val="18"/>
          <w:szCs w:val="18"/>
          <w:shd w:val="clear" w:color="auto" w:fill="FFFFFF"/>
        </w:rPr>
        <w:t>&lt;</w:t>
      </w:r>
      <w:r w:rsidR="00807F06" w:rsidRPr="00CD0293">
        <w:rPr>
          <w:rFonts w:ascii="Consolas" w:eastAsia="Times New Roman" w:hAnsi="Consolas" w:cs="Consolas"/>
          <w:color w:val="4472C4" w:themeColor="accent1"/>
          <w:sz w:val="18"/>
          <w:szCs w:val="18"/>
          <w:shd w:val="clear" w:color="auto" w:fill="FFFFFF"/>
        </w:rPr>
        <w:t>CRID&gt;</w:t>
      </w:r>
    </w:p>
    <w:p w14:paraId="452F4DD3" w14:textId="4D987422" w:rsidR="00DE47FD" w:rsidRDefault="00DE47FD" w:rsidP="001D36A7">
      <w:pPr>
        <w:rPr>
          <w:sz w:val="22"/>
          <w:szCs w:val="22"/>
        </w:rPr>
      </w:pPr>
    </w:p>
    <w:p w14:paraId="4A64E5A2" w14:textId="19B69383" w:rsidR="001A5DCC" w:rsidRDefault="00A22CCC" w:rsidP="001D36A7">
      <w:pPr>
        <w:rPr>
          <w:sz w:val="22"/>
          <w:szCs w:val="22"/>
        </w:rPr>
      </w:pPr>
      <w:r>
        <w:rPr>
          <w:sz w:val="22"/>
          <w:szCs w:val="22"/>
        </w:rPr>
        <w:t xml:space="preserve">If the response shows a searchset result </w:t>
      </w:r>
      <w:r w:rsidR="001A5DCC">
        <w:rPr>
          <w:sz w:val="22"/>
          <w:szCs w:val="22"/>
        </w:rPr>
        <w:t>with a "</w:t>
      </w:r>
      <w:r w:rsidR="002F6F9A">
        <w:rPr>
          <w:sz w:val="22"/>
          <w:szCs w:val="22"/>
        </w:rPr>
        <w:t>total</w:t>
      </w:r>
      <w:r w:rsidR="001A5DCC">
        <w:rPr>
          <w:sz w:val="22"/>
          <w:szCs w:val="22"/>
        </w:rPr>
        <w:t>"</w:t>
      </w:r>
      <w:r w:rsidR="002F6F9A">
        <w:rPr>
          <w:sz w:val="22"/>
          <w:szCs w:val="22"/>
        </w:rPr>
        <w:t xml:space="preserve"> </w:t>
      </w:r>
      <w:r w:rsidR="001A5DCC">
        <w:rPr>
          <w:sz w:val="22"/>
          <w:szCs w:val="22"/>
        </w:rPr>
        <w:t xml:space="preserve">of </w:t>
      </w:r>
      <w:r>
        <w:rPr>
          <w:sz w:val="22"/>
          <w:szCs w:val="22"/>
        </w:rPr>
        <w:t>0, then a Patient resource with that CRID has not been created</w:t>
      </w:r>
      <w:r w:rsidR="001A5DCC">
        <w:rPr>
          <w:sz w:val="22"/>
          <w:szCs w:val="22"/>
        </w:rPr>
        <w:t>, and a new Patient resource must be created. In this case, go on to Step 3.</w:t>
      </w:r>
    </w:p>
    <w:p w14:paraId="3056F567" w14:textId="77777777" w:rsidR="001A5DCC" w:rsidRDefault="001A5DCC" w:rsidP="001D36A7">
      <w:pPr>
        <w:rPr>
          <w:sz w:val="22"/>
          <w:szCs w:val="22"/>
        </w:rPr>
      </w:pPr>
    </w:p>
    <w:p w14:paraId="6CAC1284" w14:textId="4A522B8C" w:rsidR="00A22CCC" w:rsidRDefault="00A22CCC" w:rsidP="001D36A7">
      <w:pPr>
        <w:rPr>
          <w:sz w:val="22"/>
          <w:szCs w:val="22"/>
        </w:rPr>
      </w:pPr>
      <w:r>
        <w:rPr>
          <w:sz w:val="22"/>
          <w:szCs w:val="22"/>
        </w:rPr>
        <w:t xml:space="preserve">If the response shows a "total" of one or more, then at least one Patient with that CRID </w:t>
      </w:r>
      <w:r w:rsidR="001A5DCC">
        <w:rPr>
          <w:sz w:val="22"/>
          <w:szCs w:val="22"/>
        </w:rPr>
        <w:t xml:space="preserve">already </w:t>
      </w:r>
      <w:r>
        <w:rPr>
          <w:sz w:val="22"/>
          <w:szCs w:val="22"/>
        </w:rPr>
        <w:t xml:space="preserve">exists. </w:t>
      </w:r>
      <w:r w:rsidR="001A5DCC">
        <w:rPr>
          <w:sz w:val="22"/>
          <w:szCs w:val="22"/>
        </w:rPr>
        <w:t xml:space="preserve">In this case, skip Step 3, and go on to Step 4. </w:t>
      </w:r>
      <w:r>
        <w:rPr>
          <w:sz w:val="22"/>
          <w:szCs w:val="22"/>
        </w:rPr>
        <w:t xml:space="preserve">If more than one Patient was found, then it suggests that someone created a Patient without checking to see if it first exists. </w:t>
      </w:r>
    </w:p>
    <w:p w14:paraId="4D5D7905" w14:textId="0617947F" w:rsidR="001A31EB" w:rsidRDefault="001A31EB" w:rsidP="001D36A7">
      <w:pPr>
        <w:rPr>
          <w:sz w:val="22"/>
          <w:szCs w:val="22"/>
        </w:rPr>
      </w:pPr>
    </w:p>
    <w:p w14:paraId="51A8841B" w14:textId="283918E3" w:rsidR="001A31EB" w:rsidRDefault="001A31EB" w:rsidP="001D36A7">
      <w:pPr>
        <w:rPr>
          <w:sz w:val="22"/>
          <w:szCs w:val="22"/>
        </w:rPr>
      </w:pPr>
      <w:r>
        <w:rPr>
          <w:sz w:val="22"/>
          <w:szCs w:val="22"/>
        </w:rPr>
        <w:t xml:space="preserve">A note about special characters:  </w:t>
      </w:r>
      <w:r w:rsidR="008043EE">
        <w:rPr>
          <w:sz w:val="22"/>
          <w:szCs w:val="22"/>
        </w:rPr>
        <w:t>T</w:t>
      </w:r>
      <w:r>
        <w:rPr>
          <w:sz w:val="22"/>
          <w:szCs w:val="22"/>
        </w:rPr>
        <w:t>he FHIR search parameters sometime include special characters such as the pipe character ("|"). Often, these need to be replaced with url-encoded character strings. In this case, "|" is replaced by "%7C" in the values for the keys.</w:t>
      </w:r>
    </w:p>
    <w:p w14:paraId="79507344" w14:textId="1E62F2D0" w:rsidR="00A22CCC" w:rsidRDefault="00A22CCC" w:rsidP="001D36A7">
      <w:pPr>
        <w:rPr>
          <w:sz w:val="22"/>
          <w:szCs w:val="22"/>
        </w:rPr>
      </w:pPr>
    </w:p>
    <w:p w14:paraId="5509D9D2" w14:textId="1AC05DE4" w:rsidR="00A22CCC" w:rsidRDefault="00A22CCC" w:rsidP="001D36A7">
      <w:pPr>
        <w:rPr>
          <w:sz w:val="22"/>
          <w:szCs w:val="22"/>
        </w:rPr>
      </w:pPr>
      <w:r>
        <w:rPr>
          <w:sz w:val="22"/>
          <w:szCs w:val="22"/>
        </w:rPr>
        <w:t>The response below shows one Patient resource, and that resource has an "id" or 46986</w:t>
      </w:r>
      <w:r w:rsidR="00450661">
        <w:rPr>
          <w:sz w:val="22"/>
          <w:szCs w:val="22"/>
        </w:rPr>
        <w:t xml:space="preserve">. </w:t>
      </w:r>
    </w:p>
    <w:p w14:paraId="60DEB863" w14:textId="77777777" w:rsidR="00450661" w:rsidRPr="007522E1" w:rsidRDefault="00450661" w:rsidP="001D36A7">
      <w:pPr>
        <w:rPr>
          <w:sz w:val="22"/>
          <w:szCs w:val="22"/>
        </w:rPr>
      </w:pPr>
    </w:p>
    <w:p w14:paraId="3D44414C" w14:textId="3DF316E9" w:rsidR="001D36A7" w:rsidRDefault="00D7380C" w:rsidP="00CD0293">
      <w:pPr>
        <w:jc w:val="center"/>
      </w:pPr>
      <w:r w:rsidRPr="00D7380C">
        <w:rPr>
          <w:noProof/>
        </w:rPr>
        <w:drawing>
          <wp:inline distT="0" distB="0" distL="0" distR="0" wp14:anchorId="3941F762" wp14:editId="4D72DB41">
            <wp:extent cx="3877911" cy="3343005"/>
            <wp:effectExtent l="12700" t="12700" r="8890" b="1016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rotWithShape="1">
                    <a:blip r:embed="rId16"/>
                    <a:srcRect l="19478" r="15271"/>
                    <a:stretch/>
                  </pic:blipFill>
                  <pic:spPr bwMode="auto">
                    <a:xfrm>
                      <a:off x="0" y="0"/>
                      <a:ext cx="3878224" cy="334327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31C2BE24" w14:textId="77777777" w:rsidR="00D7380C" w:rsidRDefault="00D7380C" w:rsidP="00CD0293"/>
    <w:p w14:paraId="509A043B" w14:textId="5BCEE6A0" w:rsidR="00450661" w:rsidRDefault="00450661" w:rsidP="00224AD8">
      <w:r>
        <w:t>The "</w:t>
      </w:r>
      <w:r w:rsidRPr="00CD0293">
        <w:rPr>
          <w:rFonts w:ascii="Consolas" w:hAnsi="Consolas" w:cs="Consolas"/>
          <w:sz w:val="20"/>
          <w:szCs w:val="20"/>
        </w:rPr>
        <w:t>id</w:t>
      </w:r>
      <w:r>
        <w:t xml:space="preserve">" should be used in all </w:t>
      </w:r>
      <w:proofErr w:type="gramStart"/>
      <w:r w:rsidRPr="00CD0293">
        <w:rPr>
          <w:rFonts w:ascii="Consolas" w:hAnsi="Consolas" w:cs="Consolas"/>
          <w:sz w:val="20"/>
          <w:szCs w:val="20"/>
        </w:rPr>
        <w:t>subject.reference</w:t>
      </w:r>
      <w:r w:rsidR="001A5DCC" w:rsidRPr="00CD0293">
        <w:rPr>
          <w:rFonts w:ascii="Consolas" w:hAnsi="Consolas" w:cs="Consolas"/>
          <w:sz w:val="20"/>
          <w:szCs w:val="20"/>
        </w:rPr>
        <w:t>s</w:t>
      </w:r>
      <w:proofErr w:type="gramEnd"/>
      <w:r>
        <w:t xml:space="preserve"> for all subsequent Observations that are submitted for this Patient. This would have the form of:</w:t>
      </w:r>
    </w:p>
    <w:p w14:paraId="4DADE868" w14:textId="77777777" w:rsidR="001A5DCC" w:rsidRPr="00CD0293" w:rsidRDefault="001A5DCC" w:rsidP="00CD0293">
      <w:pPr>
        <w:keepNext/>
        <w:keepLines/>
        <w:pBdr>
          <w:top w:val="single" w:sz="4" w:space="1" w:color="auto"/>
          <w:left w:val="single" w:sz="4" w:space="4" w:color="auto"/>
          <w:bottom w:val="single" w:sz="4" w:space="1" w:color="auto"/>
          <w:right w:val="single" w:sz="4" w:space="4" w:color="auto"/>
        </w:pBdr>
        <w:ind w:left="270"/>
        <w:rPr>
          <w:rFonts w:ascii="Consolas" w:hAnsi="Consolas" w:cs="Consolas"/>
          <w:sz w:val="16"/>
          <w:szCs w:val="16"/>
        </w:rPr>
      </w:pPr>
      <w:r w:rsidRPr="00CD0293">
        <w:rPr>
          <w:rFonts w:ascii="Consolas" w:hAnsi="Consolas" w:cs="Consolas"/>
          <w:sz w:val="16"/>
          <w:szCs w:val="16"/>
        </w:rPr>
        <w:t>"subject": {</w:t>
      </w:r>
    </w:p>
    <w:p w14:paraId="23B9BE4B" w14:textId="4AE275F2" w:rsidR="001A5DCC" w:rsidRPr="00CD0293" w:rsidRDefault="001A5DCC" w:rsidP="00CD0293">
      <w:pPr>
        <w:keepNext/>
        <w:keepLines/>
        <w:pBdr>
          <w:top w:val="single" w:sz="4" w:space="1" w:color="auto"/>
          <w:left w:val="single" w:sz="4" w:space="4" w:color="auto"/>
          <w:bottom w:val="single" w:sz="4" w:space="1" w:color="auto"/>
          <w:right w:val="single" w:sz="4" w:space="4" w:color="auto"/>
        </w:pBdr>
        <w:ind w:left="270"/>
        <w:rPr>
          <w:rFonts w:ascii="Consolas" w:hAnsi="Consolas" w:cs="Consolas"/>
          <w:sz w:val="16"/>
          <w:szCs w:val="16"/>
        </w:rPr>
      </w:pPr>
      <w:r w:rsidRPr="00CD0293">
        <w:rPr>
          <w:rFonts w:ascii="Consolas" w:hAnsi="Consolas" w:cs="Consolas"/>
          <w:sz w:val="16"/>
          <w:szCs w:val="16"/>
        </w:rPr>
        <w:t xml:space="preserve">    "reference": "Patient/</w:t>
      </w:r>
      <w:r w:rsidRPr="00CD0293">
        <w:rPr>
          <w:rFonts w:ascii="Consolas" w:hAnsi="Consolas" w:cs="Consolas"/>
          <w:color w:val="4472C4" w:themeColor="accent1"/>
          <w:sz w:val="16"/>
          <w:szCs w:val="16"/>
        </w:rPr>
        <w:t>&lt;id&gt;</w:t>
      </w:r>
      <w:r w:rsidRPr="00CD0293">
        <w:rPr>
          <w:rFonts w:ascii="Consolas" w:hAnsi="Consolas" w:cs="Consolas"/>
          <w:sz w:val="16"/>
          <w:szCs w:val="16"/>
        </w:rPr>
        <w:t>"</w:t>
      </w:r>
    </w:p>
    <w:p w14:paraId="2B727718" w14:textId="27C60064" w:rsidR="001A5DCC" w:rsidRPr="00CD0293" w:rsidRDefault="001A5DCC" w:rsidP="00CD0293">
      <w:pPr>
        <w:keepLines/>
        <w:pBdr>
          <w:top w:val="single" w:sz="4" w:space="1" w:color="auto"/>
          <w:left w:val="single" w:sz="4" w:space="4" w:color="auto"/>
          <w:bottom w:val="single" w:sz="4" w:space="1" w:color="auto"/>
          <w:right w:val="single" w:sz="4" w:space="4" w:color="auto"/>
        </w:pBdr>
        <w:ind w:left="270"/>
        <w:rPr>
          <w:rFonts w:ascii="Consolas" w:hAnsi="Consolas" w:cs="Consolas"/>
          <w:sz w:val="16"/>
          <w:szCs w:val="16"/>
        </w:rPr>
      </w:pPr>
      <w:r w:rsidRPr="00CD0293">
        <w:rPr>
          <w:rFonts w:ascii="Consolas" w:hAnsi="Consolas" w:cs="Consolas"/>
          <w:sz w:val="16"/>
          <w:szCs w:val="16"/>
        </w:rPr>
        <w:t xml:space="preserve">    }</w:t>
      </w:r>
    </w:p>
    <w:p w14:paraId="4CC813C2" w14:textId="3364668C" w:rsidR="00224AD8" w:rsidRDefault="00450661" w:rsidP="00224AD8">
      <w:r>
        <w:t xml:space="preserve"> </w:t>
      </w:r>
      <w:r w:rsidR="001A5DCC">
        <w:t xml:space="preserve">Replace </w:t>
      </w:r>
      <w:r w:rsidR="001A5DCC" w:rsidRPr="00CD0293">
        <w:rPr>
          <w:rFonts w:ascii="Consolas" w:hAnsi="Consolas" w:cs="Consolas"/>
          <w:color w:val="4472C4" w:themeColor="accent1"/>
          <w:sz w:val="20"/>
          <w:szCs w:val="20"/>
        </w:rPr>
        <w:t>&lt;id&gt;</w:t>
      </w:r>
      <w:r w:rsidR="001A5DCC">
        <w:t xml:space="preserve"> with the </w:t>
      </w:r>
      <w:r w:rsidR="001A5DCC" w:rsidRPr="00CD0293">
        <w:rPr>
          <w:rFonts w:ascii="Consolas" w:hAnsi="Consolas" w:cs="Consolas"/>
          <w:sz w:val="20"/>
          <w:szCs w:val="20"/>
        </w:rPr>
        <w:t>Patient.id</w:t>
      </w:r>
      <w:r w:rsidR="001A5DCC">
        <w:t xml:space="preserve"> found in the search.</w:t>
      </w:r>
    </w:p>
    <w:p w14:paraId="2DBECFF8" w14:textId="0C3D1F09" w:rsidR="001A31EB" w:rsidRDefault="001A31EB" w:rsidP="00224AD8"/>
    <w:p w14:paraId="483A530A" w14:textId="0C7C6438" w:rsidR="001A31EB" w:rsidRDefault="001A31EB" w:rsidP="00224AD8">
      <w:r>
        <w:t xml:space="preserve">To drive home the point, the </w:t>
      </w:r>
    </w:p>
    <w:p w14:paraId="0403AE42" w14:textId="310A8B17" w:rsidR="001A31EB" w:rsidRDefault="001A31EB" w:rsidP="00CD0293">
      <w:pPr>
        <w:pStyle w:val="ListParagraph"/>
        <w:numPr>
          <w:ilvl w:val="0"/>
          <w:numId w:val="18"/>
        </w:numPr>
      </w:pPr>
      <w:r>
        <w:t xml:space="preserve">Patient.id is a local server id, and is used as a </w:t>
      </w:r>
      <w:proofErr w:type="gramStart"/>
      <w:r>
        <w:t>subject.reference</w:t>
      </w:r>
      <w:proofErr w:type="gramEnd"/>
      <w:r>
        <w:t xml:space="preserve"> in other FHIR resources.</w:t>
      </w:r>
    </w:p>
    <w:p w14:paraId="74D7826A" w14:textId="486DC8AF" w:rsidR="001A31EB" w:rsidRDefault="001A31EB" w:rsidP="00CD0293">
      <w:pPr>
        <w:pStyle w:val="ListParagraph"/>
        <w:numPr>
          <w:ilvl w:val="0"/>
          <w:numId w:val="18"/>
        </w:numPr>
      </w:pPr>
      <w:r>
        <w:t>Patient.identifier is a business identifier and the where the CRID is located.</w:t>
      </w:r>
    </w:p>
    <w:p w14:paraId="00D245AD" w14:textId="1DC79C92" w:rsidR="001A5DCC" w:rsidRDefault="001A5DCC" w:rsidP="00224AD8"/>
    <w:p w14:paraId="0DCE52A7" w14:textId="77777777" w:rsidR="001A5DCC" w:rsidRPr="00CD0293" w:rsidRDefault="001A5DCC" w:rsidP="00CD0293"/>
    <w:p w14:paraId="6289CECF" w14:textId="1099FC17" w:rsidR="00D27344" w:rsidRPr="001A5DCC" w:rsidRDefault="001D36A7">
      <w:pPr>
        <w:pStyle w:val="Heading2"/>
      </w:pPr>
      <w:r w:rsidRPr="00CD0293">
        <w:t xml:space="preserve"> </w:t>
      </w:r>
      <w:bookmarkStart w:id="126" w:name="_Toc104540148"/>
      <w:r w:rsidR="00D27344" w:rsidRPr="001A5DCC">
        <w:t xml:space="preserve">Step </w:t>
      </w:r>
      <w:r w:rsidRPr="001A5DCC">
        <w:t>3</w:t>
      </w:r>
      <w:r w:rsidR="00D27344" w:rsidRPr="001A5DCC">
        <w:t>: Submit Patient FHIR Resource</w:t>
      </w:r>
      <w:bookmarkEnd w:id="126"/>
    </w:p>
    <w:p w14:paraId="7EC0B608" w14:textId="77777777" w:rsidR="00DE47FD" w:rsidRDefault="00DE47FD" w:rsidP="00CD0293">
      <w:pPr>
        <w:keepNext/>
      </w:pPr>
    </w:p>
    <w:p w14:paraId="4ED91ED5" w14:textId="4406945A" w:rsidR="00D27344" w:rsidRPr="007522E1" w:rsidRDefault="001A31EB" w:rsidP="00D27344">
      <w:pPr>
        <w:rPr>
          <w:sz w:val="22"/>
          <w:szCs w:val="22"/>
        </w:rPr>
      </w:pPr>
      <w:r>
        <w:rPr>
          <w:sz w:val="22"/>
          <w:szCs w:val="22"/>
        </w:rPr>
        <w:t>If the</w:t>
      </w:r>
      <w:r w:rsidR="00D27344" w:rsidRPr="007522E1">
        <w:rPr>
          <w:sz w:val="22"/>
          <w:szCs w:val="22"/>
        </w:rPr>
        <w:t xml:space="preserve"> Patient FHIR resource </w:t>
      </w:r>
      <w:r>
        <w:rPr>
          <w:sz w:val="22"/>
          <w:szCs w:val="22"/>
        </w:rPr>
        <w:t xml:space="preserve">doesn't already exist, it </w:t>
      </w:r>
      <w:r w:rsidR="00D27344" w:rsidRPr="007522E1">
        <w:rPr>
          <w:sz w:val="22"/>
          <w:szCs w:val="22"/>
        </w:rPr>
        <w:t xml:space="preserve">must be </w:t>
      </w:r>
      <w:r w:rsidR="001A5DCC">
        <w:rPr>
          <w:sz w:val="22"/>
          <w:szCs w:val="22"/>
        </w:rPr>
        <w:t>created</w:t>
      </w:r>
      <w:r w:rsidR="001A5DCC" w:rsidRPr="007522E1">
        <w:rPr>
          <w:sz w:val="22"/>
          <w:szCs w:val="22"/>
        </w:rPr>
        <w:t xml:space="preserve"> </w:t>
      </w:r>
      <w:r w:rsidR="00D27344" w:rsidRPr="007522E1">
        <w:rPr>
          <w:sz w:val="22"/>
          <w:szCs w:val="22"/>
        </w:rPr>
        <w:t>before any other FHIR resources</w:t>
      </w:r>
      <w:r w:rsidR="00D27344" w:rsidRPr="007522E1">
        <w:rPr>
          <w:rStyle w:val="FootnoteReference"/>
          <w:sz w:val="22"/>
          <w:szCs w:val="22"/>
        </w:rPr>
        <w:footnoteReference w:id="2"/>
      </w:r>
      <w:r w:rsidR="00D27344" w:rsidRPr="007522E1">
        <w:rPr>
          <w:sz w:val="22"/>
          <w:szCs w:val="22"/>
        </w:rPr>
        <w:t xml:space="preserve">.  </w:t>
      </w:r>
      <w:r w:rsidR="00DF241D">
        <w:rPr>
          <w:sz w:val="22"/>
          <w:szCs w:val="22"/>
        </w:rPr>
        <w:t>T</w:t>
      </w:r>
      <w:r w:rsidR="00D27344" w:rsidRPr="007522E1">
        <w:rPr>
          <w:sz w:val="22"/>
          <w:szCs w:val="22"/>
        </w:rPr>
        <w:t xml:space="preserve">he Patient FHIR resource ID is part of the response to the Patient POST request.  The resource ID is unique to the CIBMTR FHIR server and is used to reference the Patient subject on all subsequently submitted FHIR resources. The resource ID is assigned by the FHIR server and is different from the </w:t>
      </w:r>
      <w:r w:rsidR="00D27344" w:rsidRPr="00CD0293">
        <w:rPr>
          <w:rFonts w:ascii="Consolas" w:hAnsi="Consolas" w:cs="Consolas"/>
          <w:sz w:val="20"/>
          <w:szCs w:val="20"/>
        </w:rPr>
        <w:t>Patient.identifier</w:t>
      </w:r>
      <w:r w:rsidR="00D27344" w:rsidRPr="007522E1">
        <w:rPr>
          <w:sz w:val="22"/>
          <w:szCs w:val="22"/>
        </w:rPr>
        <w:t xml:space="preserve"> section of the FHIR resource. </w:t>
      </w:r>
      <w:r w:rsidR="00DF241D">
        <w:rPr>
          <w:sz w:val="22"/>
          <w:szCs w:val="22"/>
        </w:rPr>
        <w:t>The Patient ID is NOT a Patient CRID.</w:t>
      </w:r>
    </w:p>
    <w:p w14:paraId="7A80B435" w14:textId="77777777" w:rsidR="00D27344" w:rsidRPr="007522E1" w:rsidRDefault="00D27344" w:rsidP="00D27344">
      <w:pPr>
        <w:rPr>
          <w:sz w:val="22"/>
          <w:szCs w:val="22"/>
        </w:rPr>
      </w:pPr>
    </w:p>
    <w:p w14:paraId="368E457F" w14:textId="63245FA3" w:rsidR="00D27344" w:rsidRPr="007522E1" w:rsidRDefault="00D27344" w:rsidP="00D27344">
      <w:pPr>
        <w:rPr>
          <w:sz w:val="22"/>
          <w:szCs w:val="22"/>
        </w:rPr>
      </w:pPr>
      <w:r w:rsidRPr="007522E1">
        <w:rPr>
          <w:sz w:val="22"/>
          <w:szCs w:val="22"/>
        </w:rPr>
        <w:t>The Direct FHIR Service API uses a POST request to submit a Patient resource at the following case-sensitive endpoint URLs:</w:t>
      </w:r>
      <w:r w:rsidR="00AB30F8">
        <w:rPr>
          <w:sz w:val="22"/>
          <w:szCs w:val="22"/>
        </w:rPr>
        <w:br/>
      </w:r>
    </w:p>
    <w:p w14:paraId="5E8D05CD" w14:textId="4EBF29FE" w:rsidR="00AB30F8" w:rsidRPr="00CD0293" w:rsidRDefault="00AB30F8" w:rsidP="00CD0293">
      <w:pPr>
        <w:pBdr>
          <w:top w:val="single" w:sz="4" w:space="1" w:color="auto"/>
          <w:left w:val="single" w:sz="4" w:space="4" w:color="auto"/>
          <w:bottom w:val="single" w:sz="4" w:space="1" w:color="auto"/>
          <w:right w:val="single" w:sz="4" w:space="4" w:color="auto"/>
        </w:pBdr>
        <w:ind w:left="270"/>
        <w:rPr>
          <w:rFonts w:ascii="Consolas" w:hAnsi="Consolas" w:cs="Consolas"/>
          <w:sz w:val="18"/>
          <w:szCs w:val="18"/>
        </w:rPr>
      </w:pPr>
      <w:r w:rsidRPr="00CD0293">
        <w:rPr>
          <w:rFonts w:ascii="Consolas" w:hAnsi="Consolas" w:cs="Consolas"/>
          <w:sz w:val="18"/>
          <w:szCs w:val="18"/>
        </w:rPr>
        <w:t>POST</w:t>
      </w:r>
      <w:r w:rsidR="006C2248">
        <w:rPr>
          <w:rFonts w:ascii="Consolas" w:hAnsi="Consolas" w:cs="Consolas"/>
          <w:sz w:val="18"/>
          <w:szCs w:val="18"/>
        </w:rPr>
        <w:t xml:space="preserve">    </w:t>
      </w:r>
      <w:r w:rsidR="006C2248" w:rsidRPr="00CD0293">
        <w:rPr>
          <w:rFonts w:ascii="Consolas" w:hAnsi="Consolas" w:cs="Consolas"/>
          <w:color w:val="4472C4" w:themeColor="accent1"/>
          <w:sz w:val="18"/>
          <w:szCs w:val="18"/>
        </w:rPr>
        <w:t>&lt;</w:t>
      </w:r>
      <w:r w:rsidRPr="00CD0293">
        <w:rPr>
          <w:rFonts w:ascii="Consolas" w:hAnsi="Consolas" w:cs="Consolas"/>
          <w:color w:val="4472C4" w:themeColor="accent1"/>
          <w:sz w:val="18"/>
          <w:szCs w:val="18"/>
        </w:rPr>
        <w:t>base URL</w:t>
      </w:r>
      <w:r w:rsidR="006C2248" w:rsidRPr="00CD0293">
        <w:rPr>
          <w:rFonts w:ascii="Consolas" w:hAnsi="Consolas" w:cs="Consolas"/>
          <w:color w:val="4472C4" w:themeColor="accent1"/>
          <w:sz w:val="18"/>
          <w:szCs w:val="18"/>
        </w:rPr>
        <w:t>&gt;</w:t>
      </w:r>
      <w:r w:rsidRPr="00CD0293">
        <w:rPr>
          <w:rFonts w:ascii="Consolas" w:hAnsi="Consolas" w:cs="Consolas"/>
          <w:color w:val="000000" w:themeColor="text1"/>
          <w:sz w:val="18"/>
          <w:szCs w:val="18"/>
        </w:rPr>
        <w:t>/</w:t>
      </w:r>
      <w:r w:rsidR="009A10DB" w:rsidRPr="00CD0293">
        <w:rPr>
          <w:rFonts w:ascii="Consolas" w:hAnsi="Consolas" w:cs="Consolas"/>
          <w:color w:val="000000" w:themeColor="text1"/>
          <w:sz w:val="18"/>
          <w:szCs w:val="18"/>
        </w:rPr>
        <w:t>r3/</w:t>
      </w:r>
      <w:r w:rsidRPr="00CD0293">
        <w:rPr>
          <w:rFonts w:ascii="Consolas" w:hAnsi="Consolas" w:cs="Consolas"/>
          <w:sz w:val="18"/>
          <w:szCs w:val="18"/>
        </w:rPr>
        <w:t>Patient</w:t>
      </w:r>
    </w:p>
    <w:p w14:paraId="52CF9507" w14:textId="77777777" w:rsidR="00D27344" w:rsidRPr="007522E1" w:rsidRDefault="00D27344" w:rsidP="00D27344">
      <w:pPr>
        <w:rPr>
          <w:sz w:val="22"/>
          <w:szCs w:val="22"/>
        </w:rPr>
      </w:pPr>
    </w:p>
    <w:p w14:paraId="009501FE" w14:textId="77777777" w:rsidR="00D27344" w:rsidRPr="007522E1" w:rsidRDefault="00D27344" w:rsidP="00D27344">
      <w:pPr>
        <w:rPr>
          <w:sz w:val="22"/>
          <w:szCs w:val="22"/>
        </w:rPr>
      </w:pPr>
      <w:r w:rsidRPr="007522E1">
        <w:rPr>
          <w:sz w:val="22"/>
          <w:szCs w:val="22"/>
        </w:rPr>
        <w:t>The authorization key and bearer token must be included in the request as mentioned in the previous section.  FHIR JSON submissions should also include a “content-type” key in the header with value: “</w:t>
      </w:r>
      <w:r w:rsidRPr="00CD0293">
        <w:rPr>
          <w:rFonts w:ascii="Consolas" w:hAnsi="Consolas" w:cs="Consolas"/>
          <w:sz w:val="20"/>
          <w:szCs w:val="20"/>
        </w:rPr>
        <w:t>application/fhir+json</w:t>
      </w:r>
      <w:r w:rsidRPr="007522E1">
        <w:rPr>
          <w:sz w:val="22"/>
          <w:szCs w:val="22"/>
        </w:rPr>
        <w:t xml:space="preserve">”.  </w:t>
      </w:r>
    </w:p>
    <w:p w14:paraId="6F7A1595" w14:textId="77777777" w:rsidR="00D27344" w:rsidRPr="007522E1" w:rsidRDefault="00D27344" w:rsidP="00D27344">
      <w:pPr>
        <w:rPr>
          <w:sz w:val="22"/>
          <w:szCs w:val="22"/>
        </w:rPr>
      </w:pPr>
    </w:p>
    <w:p w14:paraId="657915B2" w14:textId="268FA2DC" w:rsidR="005A3410" w:rsidRDefault="005A3410" w:rsidP="00CD0293">
      <w:pPr>
        <w:pStyle w:val="Heading4"/>
      </w:pPr>
      <w:r>
        <w:t>Minimum Patient resource</w:t>
      </w:r>
    </w:p>
    <w:p w14:paraId="399AEAB1" w14:textId="1DF54587" w:rsidR="00D27344" w:rsidRPr="007522E1" w:rsidRDefault="00D27344" w:rsidP="00D27344">
      <w:pPr>
        <w:rPr>
          <w:sz w:val="22"/>
          <w:szCs w:val="22"/>
        </w:rPr>
      </w:pPr>
      <w:r w:rsidRPr="007522E1">
        <w:rPr>
          <w:sz w:val="22"/>
          <w:szCs w:val="22"/>
        </w:rPr>
        <w:t xml:space="preserve">The Patient FHIR resource usually contains the demographics data for the patient, however, since the demographics data is already submitted during the CRID registration process, there are only three primary components necessary in the Patient FHIR resource: </w:t>
      </w:r>
    </w:p>
    <w:p w14:paraId="072A6D88" w14:textId="72A9F972" w:rsidR="00D27344" w:rsidRPr="007522E1" w:rsidRDefault="00D27344" w:rsidP="00D27344">
      <w:pPr>
        <w:rPr>
          <w:sz w:val="22"/>
          <w:szCs w:val="22"/>
        </w:rPr>
      </w:pPr>
    </w:p>
    <w:p w14:paraId="01B8BD19" w14:textId="0CDCCBDC" w:rsidR="00D27344" w:rsidRPr="007522E1" w:rsidRDefault="00D27344" w:rsidP="00D27344">
      <w:pPr>
        <w:pStyle w:val="ListParagraph"/>
        <w:numPr>
          <w:ilvl w:val="0"/>
          <w:numId w:val="16"/>
        </w:numPr>
        <w:spacing w:after="160" w:line="259" w:lineRule="auto"/>
        <w:rPr>
          <w:sz w:val="22"/>
          <w:szCs w:val="22"/>
        </w:rPr>
      </w:pPr>
      <w:r w:rsidRPr="007522E1">
        <w:rPr>
          <w:sz w:val="22"/>
          <w:szCs w:val="22"/>
        </w:rPr>
        <w:t xml:space="preserve">A </w:t>
      </w:r>
      <w:r w:rsidRPr="00CD0293">
        <w:rPr>
          <w:rFonts w:ascii="Consolas" w:hAnsi="Consolas" w:cs="Consolas"/>
          <w:sz w:val="20"/>
          <w:szCs w:val="20"/>
        </w:rPr>
        <w:t>security</w:t>
      </w:r>
      <w:r w:rsidRPr="007522E1">
        <w:rPr>
          <w:sz w:val="22"/>
          <w:szCs w:val="22"/>
        </w:rPr>
        <w:t xml:space="preserve"> label </w:t>
      </w:r>
      <w:r w:rsidR="00C023FA">
        <w:rPr>
          <w:sz w:val="22"/>
          <w:szCs w:val="22"/>
        </w:rPr>
        <w:t xml:space="preserve">(describe above) </w:t>
      </w:r>
      <w:r w:rsidRPr="007522E1">
        <w:rPr>
          <w:sz w:val="22"/>
          <w:szCs w:val="22"/>
        </w:rPr>
        <w:t>within the “</w:t>
      </w:r>
      <w:r w:rsidRPr="00CD0293">
        <w:rPr>
          <w:rFonts w:ascii="Consolas" w:hAnsi="Consolas" w:cs="Consolas"/>
          <w:sz w:val="20"/>
          <w:szCs w:val="20"/>
        </w:rPr>
        <w:t>meta</w:t>
      </w:r>
      <w:r w:rsidRPr="007522E1">
        <w:rPr>
          <w:sz w:val="22"/>
          <w:szCs w:val="22"/>
        </w:rPr>
        <w:t xml:space="preserve">” section of the Patient resource must contain the CIBMTR Center Number (CCN) prepended with “rc_” and associated with the codesystem as shown in Figure </w:t>
      </w:r>
      <w:r w:rsidR="00DF241D">
        <w:rPr>
          <w:sz w:val="22"/>
          <w:szCs w:val="22"/>
        </w:rPr>
        <w:t>6</w:t>
      </w:r>
      <w:r w:rsidRPr="007522E1">
        <w:rPr>
          <w:sz w:val="22"/>
          <w:szCs w:val="22"/>
        </w:rPr>
        <w:t>.</w:t>
      </w:r>
    </w:p>
    <w:p w14:paraId="273B0E86" w14:textId="0D857018" w:rsidR="00D27344" w:rsidRPr="007522E1" w:rsidRDefault="00D27344" w:rsidP="00D27344">
      <w:pPr>
        <w:pStyle w:val="ListParagraph"/>
        <w:numPr>
          <w:ilvl w:val="0"/>
          <w:numId w:val="16"/>
        </w:numPr>
        <w:spacing w:after="160" w:line="259" w:lineRule="auto"/>
        <w:rPr>
          <w:sz w:val="22"/>
          <w:szCs w:val="22"/>
        </w:rPr>
      </w:pPr>
      <w:r w:rsidRPr="007522E1">
        <w:rPr>
          <w:sz w:val="22"/>
          <w:szCs w:val="22"/>
        </w:rPr>
        <w:t xml:space="preserve">A </w:t>
      </w:r>
      <w:proofErr w:type="gramStart"/>
      <w:r w:rsidRPr="00CD0293">
        <w:rPr>
          <w:rFonts w:ascii="Consolas" w:hAnsi="Consolas" w:cs="Consolas"/>
          <w:sz w:val="20"/>
          <w:szCs w:val="20"/>
        </w:rPr>
        <w:t>text.status</w:t>
      </w:r>
      <w:proofErr w:type="gramEnd"/>
      <w:r w:rsidRPr="007522E1">
        <w:rPr>
          <w:sz w:val="22"/>
          <w:szCs w:val="22"/>
        </w:rPr>
        <w:t xml:space="preserve"> section that should have the narrative code of “empty” if no text narrative is provided.  An example is shown in Figure </w:t>
      </w:r>
      <w:r w:rsidR="00DF241D">
        <w:rPr>
          <w:sz w:val="22"/>
          <w:szCs w:val="22"/>
        </w:rPr>
        <w:t>6</w:t>
      </w:r>
      <w:r w:rsidRPr="007522E1">
        <w:rPr>
          <w:sz w:val="22"/>
          <w:szCs w:val="22"/>
        </w:rPr>
        <w:t xml:space="preserve">. </w:t>
      </w:r>
    </w:p>
    <w:p w14:paraId="1FA8E521" w14:textId="532A12E6" w:rsidR="00D27344" w:rsidRPr="007522E1" w:rsidRDefault="00D27344" w:rsidP="00D27344">
      <w:pPr>
        <w:pStyle w:val="ListParagraph"/>
        <w:numPr>
          <w:ilvl w:val="0"/>
          <w:numId w:val="16"/>
        </w:numPr>
        <w:spacing w:after="160" w:line="259" w:lineRule="auto"/>
        <w:rPr>
          <w:sz w:val="22"/>
          <w:szCs w:val="22"/>
        </w:rPr>
      </w:pPr>
      <w:r w:rsidRPr="007522E1">
        <w:rPr>
          <w:sz w:val="22"/>
          <w:szCs w:val="22"/>
        </w:rPr>
        <w:lastRenderedPageBreak/>
        <w:t>A CRID identifier reference within the “</w:t>
      </w:r>
      <w:r w:rsidRPr="00CD0293">
        <w:rPr>
          <w:rFonts w:ascii="Consolas" w:hAnsi="Consolas" w:cs="Consolas"/>
          <w:sz w:val="20"/>
          <w:szCs w:val="20"/>
        </w:rPr>
        <w:t>identifier</w:t>
      </w:r>
      <w:r w:rsidRPr="007522E1">
        <w:rPr>
          <w:sz w:val="22"/>
          <w:szCs w:val="22"/>
        </w:rPr>
        <w:t xml:space="preserve">” section of the Patient resource as shown in Figure </w:t>
      </w:r>
      <w:r w:rsidR="00DF241D">
        <w:rPr>
          <w:sz w:val="22"/>
          <w:szCs w:val="22"/>
        </w:rPr>
        <w:t>6</w:t>
      </w:r>
      <w:r w:rsidRPr="007522E1">
        <w:rPr>
          <w:sz w:val="22"/>
          <w:szCs w:val="22"/>
        </w:rPr>
        <w:t>.</w:t>
      </w:r>
    </w:p>
    <w:p w14:paraId="2D6AE12E" w14:textId="4334CE6A" w:rsidR="00D27344" w:rsidRDefault="003D46ED" w:rsidP="00D27344">
      <w:pPr>
        <w:rPr>
          <w:sz w:val="22"/>
          <w:szCs w:val="22"/>
        </w:rPr>
      </w:pPr>
      <w:r w:rsidRPr="003D46ED">
        <w:rPr>
          <w:noProof/>
          <w:sz w:val="22"/>
          <w:szCs w:val="22"/>
        </w:rPr>
        <w:drawing>
          <wp:inline distT="0" distB="0" distL="0" distR="0" wp14:anchorId="7F515988" wp14:editId="5698E923">
            <wp:extent cx="5943600" cy="4760595"/>
            <wp:effectExtent l="12700" t="12700" r="12700" b="14605"/>
            <wp:docPr id="35" name="Picture 6" descr="Graphical user interface, text, application&#10;&#10;Description automatically generated">
              <a:extLst xmlns:a="http://schemas.openxmlformats.org/drawingml/2006/main">
                <a:ext uri="{FF2B5EF4-FFF2-40B4-BE49-F238E27FC236}">
                  <a16:creationId xmlns:a16="http://schemas.microsoft.com/office/drawing/2014/main" id="{0341D58C-38C0-AE46-AD77-19BEA3F7FC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6" descr="Graphical user interface, text, application&#10;&#10;Description automatically generated">
                      <a:extLst>
                        <a:ext uri="{FF2B5EF4-FFF2-40B4-BE49-F238E27FC236}">
                          <a16:creationId xmlns:a16="http://schemas.microsoft.com/office/drawing/2014/main" id="{0341D58C-38C0-AE46-AD77-19BEA3F7FC22}"/>
                        </a:ext>
                      </a:extLst>
                    </pic:cNvPr>
                    <pic:cNvPicPr>
                      <a:picLocks noChangeAspect="1"/>
                    </pic:cNvPicPr>
                  </pic:nvPicPr>
                  <pic:blipFill>
                    <a:blip r:embed="rId17"/>
                    <a:stretch>
                      <a:fillRect/>
                    </a:stretch>
                  </pic:blipFill>
                  <pic:spPr>
                    <a:xfrm>
                      <a:off x="0" y="0"/>
                      <a:ext cx="5943600" cy="4760595"/>
                    </a:xfrm>
                    <a:prstGeom prst="rect">
                      <a:avLst/>
                    </a:prstGeom>
                    <a:ln>
                      <a:solidFill>
                        <a:schemeClr val="accent1"/>
                      </a:solidFill>
                    </a:ln>
                  </pic:spPr>
                </pic:pic>
              </a:graphicData>
            </a:graphic>
          </wp:inline>
        </w:drawing>
      </w:r>
    </w:p>
    <w:p w14:paraId="5BDF8528" w14:textId="4087D7A3" w:rsidR="003D46ED" w:rsidRPr="00CD0293" w:rsidRDefault="003D46ED" w:rsidP="00D27344">
      <w:pPr>
        <w:rPr>
          <w:rFonts w:cstheme="minorHAnsi"/>
          <w:i/>
          <w:iCs/>
          <w:sz w:val="20"/>
          <w:szCs w:val="20"/>
        </w:rPr>
      </w:pPr>
      <w:r w:rsidRPr="00CD0293">
        <w:rPr>
          <w:rFonts w:cstheme="minorHAnsi"/>
          <w:i/>
          <w:iCs/>
          <w:sz w:val="20"/>
          <w:szCs w:val="20"/>
        </w:rPr>
        <w:t>Figure 6: Example POST request to submit a Patient FHIR resource and the required FHIR sections in the body of the request</w:t>
      </w:r>
    </w:p>
    <w:p w14:paraId="640CBAA3" w14:textId="77777777" w:rsidR="003D46ED" w:rsidRDefault="003D46ED" w:rsidP="00D27344">
      <w:pPr>
        <w:rPr>
          <w:sz w:val="22"/>
          <w:szCs w:val="22"/>
        </w:rPr>
      </w:pPr>
    </w:p>
    <w:p w14:paraId="784D7268" w14:textId="28B287B4" w:rsidR="00D27344" w:rsidRPr="007522E1" w:rsidRDefault="00D27344" w:rsidP="00D27344">
      <w:pPr>
        <w:rPr>
          <w:sz w:val="22"/>
          <w:szCs w:val="22"/>
        </w:rPr>
      </w:pPr>
      <w:r w:rsidRPr="007522E1">
        <w:rPr>
          <w:sz w:val="22"/>
          <w:szCs w:val="22"/>
        </w:rPr>
        <w:t xml:space="preserve">PII information should be avoided as part of the Patient resource.   However, the Direct FHIR service API will remove PII information, including any that might be contained in “text.div” or other sections of the resource before storing it on the FHIR server.  </w:t>
      </w:r>
    </w:p>
    <w:p w14:paraId="4E2AF1AC" w14:textId="77777777" w:rsidR="00D27344" w:rsidRDefault="00D27344" w:rsidP="00D27344"/>
    <w:p w14:paraId="608630EB" w14:textId="2E16E4DD" w:rsidR="00D27344" w:rsidRDefault="00D27344" w:rsidP="00D27344">
      <w:pPr>
        <w:rPr>
          <w:sz w:val="22"/>
          <w:szCs w:val="22"/>
        </w:rPr>
      </w:pPr>
      <w:r w:rsidRPr="007522E1">
        <w:rPr>
          <w:sz w:val="22"/>
          <w:szCs w:val="22"/>
        </w:rPr>
        <w:t xml:space="preserve">The response after submitting a Patient resource request, includes the Patient resource ID in the header of the response (see Figure </w:t>
      </w:r>
      <w:r w:rsidR="008B51AF">
        <w:rPr>
          <w:sz w:val="22"/>
          <w:szCs w:val="22"/>
        </w:rPr>
        <w:t>7</w:t>
      </w:r>
      <w:r w:rsidRPr="007522E1">
        <w:rPr>
          <w:sz w:val="22"/>
          <w:szCs w:val="22"/>
        </w:rPr>
        <w:t xml:space="preserve">).   The “Location” section of the response header includes a URL reference for the Patient resource on the CIBMTR FHIR server and the Patient resource ID is in the URL (circled in red in Figure </w:t>
      </w:r>
      <w:r w:rsidR="008B51AF">
        <w:rPr>
          <w:sz w:val="22"/>
          <w:szCs w:val="22"/>
        </w:rPr>
        <w:t>7</w:t>
      </w:r>
      <w:r w:rsidRPr="007522E1">
        <w:rPr>
          <w:sz w:val="22"/>
          <w:szCs w:val="22"/>
        </w:rPr>
        <w:t>).   The Patient resource ID is necessary for submitting other FHIR resources to the Direct FHIR service API, but if the ID for a Patient resource previously submitted is not known, the following GET request can be submitted to the API to retrieve the Patient resource for a given CRID:</w:t>
      </w:r>
    </w:p>
    <w:p w14:paraId="1A0A360F" w14:textId="14C8A9CE" w:rsidR="00DF241D" w:rsidRDefault="00DF241D" w:rsidP="00D27344">
      <w:pPr>
        <w:rPr>
          <w:sz w:val="22"/>
          <w:szCs w:val="22"/>
        </w:rPr>
      </w:pPr>
    </w:p>
    <w:p w14:paraId="7126FAD5" w14:textId="77777777" w:rsidR="00DF241D" w:rsidRDefault="00DF241D" w:rsidP="00D27344">
      <w:pPr>
        <w:rPr>
          <w:sz w:val="22"/>
          <w:szCs w:val="22"/>
        </w:rPr>
      </w:pPr>
    </w:p>
    <w:p w14:paraId="42706771" w14:textId="573D51D1" w:rsidR="005A3410" w:rsidRDefault="005A3410" w:rsidP="00D27344">
      <w:pPr>
        <w:rPr>
          <w:sz w:val="22"/>
          <w:szCs w:val="22"/>
        </w:rPr>
      </w:pPr>
      <w:r>
        <w:rPr>
          <w:noProof/>
        </w:rPr>
        <w:lastRenderedPageBreak/>
        <mc:AlternateContent>
          <mc:Choice Requires="wps">
            <w:drawing>
              <wp:anchor distT="0" distB="0" distL="114300" distR="114300" simplePos="0" relativeHeight="251672576" behindDoc="0" locked="0" layoutInCell="1" allowOverlap="1" wp14:anchorId="3F26E65F" wp14:editId="79DEC047">
                <wp:simplePos x="0" y="0"/>
                <wp:positionH relativeFrom="margin">
                  <wp:posOffset>12700</wp:posOffset>
                </wp:positionH>
                <wp:positionV relativeFrom="paragraph">
                  <wp:posOffset>1458558</wp:posOffset>
                </wp:positionV>
                <wp:extent cx="59436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1BC01D" w14:textId="6379B081" w:rsidR="009203DE" w:rsidRPr="008330B9" w:rsidRDefault="009203DE" w:rsidP="00D27344">
                            <w:pPr>
                              <w:pStyle w:val="Caption"/>
                              <w:jc w:val="center"/>
                              <w:rPr>
                                <w:noProof/>
                              </w:rPr>
                            </w:pPr>
                            <w:r>
                              <w:t xml:space="preserve">Figure </w:t>
                            </w:r>
                            <w:r w:rsidR="002D0ED0">
                              <w:t>7</w:t>
                            </w:r>
                            <w:r>
                              <w:t xml:space="preserve">: </w:t>
                            </w:r>
                            <w:r w:rsidRPr="00446A0F">
                              <w:t xml:space="preserve">Example FHIR Patient submission response with the Patient resource ID </w:t>
                            </w:r>
                            <w:r>
                              <w:t>found in the response header 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6E65F" id="Text Box 27" o:spid="_x0000_s1030" type="#_x0000_t202" style="position:absolute;margin-left:1pt;margin-top:114.85pt;width:468pt;height:.05pt;z-index:2516725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" stroked="f">
                <v:textbox style="mso-fit-shape-to-text:t" inset="0,0,0,0">
                  <w:txbxContent>
                    <w:p w14:paraId="681BC01D" w14:textId="6379B081" w:rsidR="009203DE" w:rsidRPr="008330B9" w:rsidRDefault="009203DE" w:rsidP="00D27344">
                      <w:pPr>
                        <w:pStyle w:val="Caption"/>
                        <w:jc w:val="center"/>
                        <w:rPr>
                          <w:noProof/>
                        </w:rPr>
                      </w:pPr>
                      <w:r>
                        <w:t xml:space="preserve">Figure </w:t>
                      </w:r>
                      <w:r w:rsidR="002D0ED0">
                        <w:t>7</w:t>
                      </w:r>
                      <w:r>
                        <w:t xml:space="preserve">: </w:t>
                      </w:r>
                      <w:r w:rsidRPr="00446A0F">
                        <w:t xml:space="preserve">Example FHIR Patient submission response with the Patient resource ID </w:t>
                      </w:r>
                      <w:r>
                        <w:t>found in the response header Location</w:t>
                      </w:r>
                    </w:p>
                  </w:txbxContent>
                </v:textbox>
                <w10:wrap type="topAndBottom" anchorx="margin"/>
              </v:shape>
            </w:pict>
          </mc:Fallback>
        </mc:AlternateContent>
      </w:r>
      <w:r>
        <w:rPr>
          <w:noProof/>
        </w:rPr>
        <w:drawing>
          <wp:inline distT="0" distB="0" distL="0" distR="0" wp14:anchorId="41015FB5" wp14:editId="2583A67A">
            <wp:extent cx="5943600" cy="1402080"/>
            <wp:effectExtent l="12700" t="12700" r="1270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02080"/>
                    </a:xfrm>
                    <a:prstGeom prst="rect">
                      <a:avLst/>
                    </a:prstGeom>
                    <a:ln>
                      <a:solidFill>
                        <a:schemeClr val="accent1"/>
                      </a:solidFill>
                    </a:ln>
                  </pic:spPr>
                </pic:pic>
              </a:graphicData>
            </a:graphic>
          </wp:inline>
        </w:drawing>
      </w:r>
    </w:p>
    <w:p w14:paraId="75F0581F" w14:textId="3DAE84E5" w:rsidR="005A3410" w:rsidRDefault="005A3410" w:rsidP="00D27344">
      <w:pPr>
        <w:rPr>
          <w:sz w:val="22"/>
          <w:szCs w:val="22"/>
        </w:rPr>
      </w:pPr>
    </w:p>
    <w:p w14:paraId="45E14543" w14:textId="667895C4" w:rsidR="007735D2" w:rsidRDefault="005A3410" w:rsidP="00CD0293">
      <w:pPr>
        <w:pStyle w:val="Heading4"/>
      </w:pPr>
      <w:r>
        <w:t>Preferred Patient resource</w:t>
      </w:r>
    </w:p>
    <w:p w14:paraId="197DDBAF" w14:textId="0BE3723D" w:rsidR="00D81DC4" w:rsidRDefault="006E3204" w:rsidP="007735D2">
      <w:r>
        <w:t>While</w:t>
      </w:r>
      <w:r w:rsidR="007735D2">
        <w:t xml:space="preserve"> </w:t>
      </w:r>
      <w:r>
        <w:t xml:space="preserve">including </w:t>
      </w:r>
      <w:r w:rsidR="007735D2">
        <w:t>the CRID identifier</w:t>
      </w:r>
      <w:r>
        <w:t xml:space="preserve">, </w:t>
      </w:r>
      <w:proofErr w:type="gramStart"/>
      <w:r w:rsidRPr="00CD0293">
        <w:rPr>
          <w:rFonts w:ascii="Consolas" w:hAnsi="Consolas" w:cs="Consolas"/>
          <w:sz w:val="20"/>
          <w:szCs w:val="20"/>
        </w:rPr>
        <w:t>meta.security</w:t>
      </w:r>
      <w:proofErr w:type="gramEnd"/>
      <w:r>
        <w:t xml:space="preserve"> tag, and empty </w:t>
      </w:r>
      <w:r w:rsidRPr="00CD0293">
        <w:rPr>
          <w:rFonts w:ascii="Consolas" w:hAnsi="Consolas" w:cs="Consolas"/>
          <w:sz w:val="20"/>
          <w:szCs w:val="20"/>
        </w:rPr>
        <w:t>text</w:t>
      </w:r>
      <w:r>
        <w:t xml:space="preserve"> element</w:t>
      </w:r>
      <w:r w:rsidR="007735D2">
        <w:t xml:space="preserve"> is the bare minimum for </w:t>
      </w:r>
      <w:r>
        <w:t>creating a Patient resource, we prefer to have some additional data present to help with resource management. These include date of birth, gender, and race</w:t>
      </w:r>
      <w:r w:rsidR="00094919">
        <w:t xml:space="preserve"> &amp; </w:t>
      </w:r>
      <w:r>
        <w:t>ethnicity information.</w:t>
      </w:r>
      <w:r w:rsidR="00166149">
        <w:t xml:space="preserve"> </w:t>
      </w:r>
      <w:r w:rsidR="00D81DC4">
        <w:t>Race and ethnicity must be reported as described in the FHIR US-Core Implementation Guide:</w:t>
      </w:r>
    </w:p>
    <w:p w14:paraId="6B86F5FE" w14:textId="45A6C50B" w:rsidR="00D81DC4" w:rsidRPr="00CD0293" w:rsidRDefault="00D81DC4" w:rsidP="00CD0293">
      <w:pPr>
        <w:pStyle w:val="ListParagraph"/>
        <w:numPr>
          <w:ilvl w:val="0"/>
          <w:numId w:val="19"/>
        </w:numPr>
        <w:rPr>
          <w:rFonts w:ascii="Consolas" w:hAnsi="Consolas" w:cs="Consolas"/>
          <w:sz w:val="16"/>
          <w:szCs w:val="16"/>
        </w:rPr>
      </w:pPr>
      <w:r w:rsidRPr="00CD0293">
        <w:rPr>
          <w:rFonts w:ascii="Consolas" w:hAnsi="Consolas" w:cs="Consolas"/>
          <w:sz w:val="16"/>
          <w:szCs w:val="16"/>
        </w:rPr>
        <w:t xml:space="preserve">https://www.hl7.org/fhir/us/core/StructureDefinition-us-core-race.html </w:t>
      </w:r>
    </w:p>
    <w:p w14:paraId="15AF7011" w14:textId="06F8A5D4" w:rsidR="00D81DC4" w:rsidRPr="00CD0293" w:rsidRDefault="00D81DC4" w:rsidP="00CD0293">
      <w:pPr>
        <w:pStyle w:val="ListParagraph"/>
        <w:numPr>
          <w:ilvl w:val="0"/>
          <w:numId w:val="19"/>
        </w:numPr>
        <w:rPr>
          <w:rFonts w:ascii="Consolas" w:hAnsi="Consolas" w:cs="Consolas"/>
          <w:sz w:val="16"/>
          <w:szCs w:val="16"/>
        </w:rPr>
      </w:pPr>
      <w:r w:rsidRPr="00CD0293">
        <w:rPr>
          <w:rFonts w:ascii="Consolas" w:hAnsi="Consolas" w:cs="Consolas"/>
          <w:sz w:val="16"/>
          <w:szCs w:val="16"/>
        </w:rPr>
        <w:t>https://www.hl7.org/fhir/us/core/StructureDefinition-us-core-ethnicity.html</w:t>
      </w:r>
    </w:p>
    <w:p w14:paraId="17275C22" w14:textId="77777777" w:rsidR="00D81DC4" w:rsidRDefault="00D81DC4" w:rsidP="007735D2"/>
    <w:p w14:paraId="6E1BA840" w14:textId="033B7A83" w:rsidR="009D107F" w:rsidRDefault="00166149" w:rsidP="007735D2">
      <w:r>
        <w:t>See the following for an example</w:t>
      </w:r>
      <w:r w:rsidR="009D107F">
        <w:t xml:space="preserve"> that</w:t>
      </w:r>
      <w:r>
        <w:t xml:space="preserve"> using</w:t>
      </w:r>
      <w:r w:rsidR="009D107F">
        <w:t xml:space="preserve"> these elements </w:t>
      </w:r>
      <w:r w:rsidR="00BA65BB">
        <w:t xml:space="preserve">with data </w:t>
      </w:r>
      <w:r w:rsidR="009D107F">
        <w:t>as found for registering for the CRID above.</w:t>
      </w:r>
    </w:p>
    <w:p w14:paraId="0187CD65" w14:textId="4E2A21DD" w:rsidR="009D107F" w:rsidRDefault="009D107F" w:rsidP="007735D2"/>
    <w:p w14:paraId="0D9AAB88"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lastRenderedPageBreak/>
        <w:t>{</w:t>
      </w:r>
    </w:p>
    <w:p w14:paraId="01B3450B"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"resourceType": "Patient",</w:t>
      </w:r>
    </w:p>
    <w:p w14:paraId="556C7928"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"meta": {"security": [</w:t>
      </w:r>
    </w:p>
    <w:p w14:paraId="3D70DC49"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w:t>
      </w:r>
    </w:p>
    <w:p w14:paraId="2DBFA474"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"system": "http://cibmtr.org/codesystem/transplant-center",</w:t>
      </w:r>
    </w:p>
    <w:p w14:paraId="2C14B801"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"code": "rc_12002"</w:t>
      </w:r>
    </w:p>
    <w:p w14:paraId="31E3CB3E"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w:t>
      </w:r>
    </w:p>
    <w:p w14:paraId="0AF8CAF0"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w:t>
      </w:r>
    </w:p>
    <w:p w14:paraId="058E229F"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"text": {"status": "empty"},</w:t>
      </w:r>
    </w:p>
    <w:p w14:paraId="38D2E18A"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"identifier": [</w:t>
      </w:r>
    </w:p>
    <w:p w14:paraId="0D233251"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w:t>
      </w:r>
    </w:p>
    <w:p w14:paraId="1A4E1655"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"use": "official",</w:t>
      </w:r>
    </w:p>
    <w:p w14:paraId="40BB8A9A"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"system": "http://cibmtr.org/identifier/CRID",</w:t>
      </w:r>
    </w:p>
    <w:p w14:paraId="75C119F9"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"value": "4598886"</w:t>
      </w:r>
    </w:p>
    <w:p w14:paraId="0C0E521B"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w:t>
      </w:r>
    </w:p>
    <w:p w14:paraId="1C7097F9"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w:t>
      </w:r>
    </w:p>
    <w:p w14:paraId="2682EDD8"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"gender": "male",</w:t>
      </w:r>
    </w:p>
    <w:p w14:paraId="07EB4EC4"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"birthDate": "1925-07-04",</w:t>
      </w:r>
    </w:p>
    <w:p w14:paraId="693959C4"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"extension": [</w:t>
      </w:r>
    </w:p>
    <w:p w14:paraId="5835A69E"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w:t>
      </w:r>
    </w:p>
    <w:p w14:paraId="1D45E340"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"extension": [</w:t>
      </w:r>
    </w:p>
    <w:p w14:paraId="1D2BDEA7"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w:t>
      </w:r>
    </w:p>
    <w:p w14:paraId="37095C53"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"url": "ombCategory",</w:t>
      </w:r>
    </w:p>
    <w:p w14:paraId="7D27A3B5"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"valueCoding": {</w:t>
      </w:r>
    </w:p>
    <w:p w14:paraId="74C0427F"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"system": "</w:t>
      </w:r>
      <w:proofErr w:type="gramStart"/>
      <w:r w:rsidRPr="00CD0293">
        <w:rPr>
          <w:rFonts w:ascii="Consolas" w:hAnsi="Consolas" w:cs="Consolas"/>
          <w:sz w:val="16"/>
          <w:szCs w:val="16"/>
        </w:rPr>
        <w:t>urn:oid</w:t>
      </w:r>
      <w:proofErr w:type="gramEnd"/>
      <w:r w:rsidRPr="00CD0293">
        <w:rPr>
          <w:rFonts w:ascii="Consolas" w:hAnsi="Consolas" w:cs="Consolas"/>
          <w:sz w:val="16"/>
          <w:szCs w:val="16"/>
        </w:rPr>
        <w:t>:2.16.840.1.113883.6.238",</w:t>
      </w:r>
    </w:p>
    <w:p w14:paraId="0EC40A23"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"code": "2106-3",</w:t>
      </w:r>
    </w:p>
    <w:p w14:paraId="11C587E8"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"display": "White"</w:t>
      </w:r>
    </w:p>
    <w:p w14:paraId="61FB82AE"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w:t>
      </w:r>
    </w:p>
    <w:p w14:paraId="08D13E48"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w:t>
      </w:r>
    </w:p>
    <w:p w14:paraId="5E4F074D"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w:t>
      </w:r>
    </w:p>
    <w:p w14:paraId="18D80930"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"url": "text",</w:t>
      </w:r>
    </w:p>
    <w:p w14:paraId="32E545B6" w14:textId="050DF32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"valueString": "</w:t>
      </w:r>
      <w:r w:rsidR="00BA65BB">
        <w:rPr>
          <w:rFonts w:ascii="Consolas" w:hAnsi="Consolas" w:cs="Consolas"/>
          <w:sz w:val="16"/>
          <w:szCs w:val="16"/>
        </w:rPr>
        <w:t>White</w:t>
      </w:r>
      <w:r w:rsidRPr="00CD0293">
        <w:rPr>
          <w:rFonts w:ascii="Consolas" w:hAnsi="Consolas" w:cs="Consolas"/>
          <w:sz w:val="16"/>
          <w:szCs w:val="16"/>
        </w:rPr>
        <w:t>"</w:t>
      </w:r>
    </w:p>
    <w:p w14:paraId="20B037B4"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w:t>
      </w:r>
    </w:p>
    <w:p w14:paraId="2355AD0A"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w:t>
      </w:r>
    </w:p>
    <w:p w14:paraId="28DC1866"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"url": "http://hl7.org/fhir/us/core/StructureDefinition/us-core-race"</w:t>
      </w:r>
    </w:p>
    <w:p w14:paraId="1EA0CAA3"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w:t>
      </w:r>
    </w:p>
    <w:p w14:paraId="198A90EE" w14:textId="77777777"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 xml:space="preserve">    ]</w:t>
      </w:r>
    </w:p>
    <w:p w14:paraId="4161ED55" w14:textId="73E6B966" w:rsidR="009D107F" w:rsidRPr="00CD0293" w:rsidRDefault="009D107F" w:rsidP="00CD0293">
      <w:pPr>
        <w:keepNext/>
        <w:keepLines/>
        <w:pBdr>
          <w:top w:val="single" w:sz="4" w:space="1" w:color="auto"/>
          <w:left w:val="single" w:sz="4" w:space="4" w:color="auto"/>
          <w:bottom w:val="single" w:sz="4" w:space="1" w:color="auto"/>
          <w:right w:val="single" w:sz="4" w:space="4" w:color="auto"/>
        </w:pBdr>
        <w:rPr>
          <w:rFonts w:ascii="Consolas" w:hAnsi="Consolas" w:cs="Consolas"/>
          <w:sz w:val="16"/>
          <w:szCs w:val="16"/>
        </w:rPr>
      </w:pPr>
      <w:r w:rsidRPr="00CD0293">
        <w:rPr>
          <w:rFonts w:ascii="Consolas" w:hAnsi="Consolas" w:cs="Consolas"/>
          <w:sz w:val="16"/>
          <w:szCs w:val="16"/>
        </w:rPr>
        <w:t>}</w:t>
      </w:r>
    </w:p>
    <w:p w14:paraId="5C7F4E1A" w14:textId="77777777" w:rsidR="00D81DC4" w:rsidRDefault="00D81DC4" w:rsidP="007735D2"/>
    <w:p w14:paraId="7E20DF79" w14:textId="1BFA8509" w:rsidR="009D107F" w:rsidRDefault="009D107F" w:rsidP="007735D2">
      <w:r>
        <w:t>Note that ethnicity is not included in th</w:t>
      </w:r>
      <w:r w:rsidR="00D81DC4">
        <w:t>e above</w:t>
      </w:r>
      <w:r>
        <w:t xml:space="preserve"> example. This is because valueset for the US-Core Ethnicity Extension does not include Unknown</w:t>
      </w:r>
      <w:r w:rsidR="00566A6B">
        <w:t xml:space="preserve"> which was submitted to the CRID service</w:t>
      </w:r>
      <w:r>
        <w:t xml:space="preserve">. </w:t>
      </w:r>
      <w:r w:rsidR="00681446">
        <w:t>To be conformant to the FHIR US-Core Implementation Guide</w:t>
      </w:r>
      <w:r w:rsidR="00566A6B">
        <w:t>,</w:t>
      </w:r>
      <w:r w:rsidR="00681446">
        <w:t xml:space="preserve"> </w:t>
      </w:r>
      <w:r w:rsidR="00566A6B">
        <w:t>i</w:t>
      </w:r>
      <w:r>
        <w:t>t must be</w:t>
      </w:r>
      <w:r w:rsidR="00D81DC4">
        <w:t xml:space="preserve"> either</w:t>
      </w:r>
      <w:r>
        <w:t xml:space="preserve"> </w:t>
      </w:r>
      <w:r w:rsidR="00D81DC4">
        <w:t>"Hispanic or Latino" or "</w:t>
      </w:r>
      <w:proofErr w:type="gramStart"/>
      <w:r w:rsidR="00D81DC4">
        <w:t>Non Hispanic</w:t>
      </w:r>
      <w:proofErr w:type="gramEnd"/>
      <w:r w:rsidR="00D81DC4">
        <w:t xml:space="preserve"> or Latino." </w:t>
      </w:r>
      <w:r w:rsidR="001644BE">
        <w:t>Please contact us if you have any questions on how to implement these extensions.</w:t>
      </w:r>
    </w:p>
    <w:p w14:paraId="60CE74E8" w14:textId="6B67D779" w:rsidR="00566A6B" w:rsidRDefault="00566A6B" w:rsidP="007735D2"/>
    <w:p w14:paraId="15B048E9" w14:textId="4BA1550E" w:rsidR="00566A6B" w:rsidRDefault="00566A6B" w:rsidP="00CD0293">
      <w:pPr>
        <w:keepNext/>
      </w:pPr>
      <w:r>
        <w:lastRenderedPageBreak/>
        <w:t>Here's an example with ethnicity included:</w:t>
      </w:r>
    </w:p>
    <w:p w14:paraId="5E487A81"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3A6A5C">
        <w:rPr>
          <w:rFonts w:ascii="Consolas" w:hAnsi="Consolas" w:cs="Consolas"/>
          <w:sz w:val="16"/>
          <w:szCs w:val="16"/>
        </w:rPr>
        <w:t>{</w:t>
      </w:r>
    </w:p>
    <w:p w14:paraId="1D908EB7"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"resourceType": "Patient",</w:t>
      </w:r>
    </w:p>
    <w:p w14:paraId="4DBFD2E1"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"meta": {"security": [</w:t>
      </w:r>
    </w:p>
    <w:p w14:paraId="5309D7C1"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3BA6F509"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"system": "http://cibmtr.org/codesystem/transplant-center",</w:t>
      </w:r>
    </w:p>
    <w:p w14:paraId="0F131FA8"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"code": "rc_12002"</w:t>
      </w:r>
    </w:p>
    <w:p w14:paraId="6BB22B26"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2D2E36B5"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60F598CA"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"text": {"status": "empty"},</w:t>
      </w:r>
    </w:p>
    <w:p w14:paraId="48F371D2"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"identifier": [</w:t>
      </w:r>
    </w:p>
    <w:p w14:paraId="3E626978"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6074F4D0"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"use": "official",</w:t>
      </w:r>
    </w:p>
    <w:p w14:paraId="01E0AFB3"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"system": "http://cibmtr.org/identifier/CRID",</w:t>
      </w:r>
    </w:p>
    <w:p w14:paraId="23C11B3A"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"value": "4598886"</w:t>
      </w:r>
    </w:p>
    <w:p w14:paraId="423E5890"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6CD86AA5"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45803015"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"gender": "male",</w:t>
      </w:r>
    </w:p>
    <w:p w14:paraId="61C15E15"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"birthDate": "1925-07-04",</w:t>
      </w:r>
    </w:p>
    <w:p w14:paraId="52433E45"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"extension": [</w:t>
      </w:r>
    </w:p>
    <w:p w14:paraId="78B8B375"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60C979E7"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"extension": [</w:t>
      </w:r>
    </w:p>
    <w:p w14:paraId="2C566A10"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0A2FA4CF"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"url": "ombCategory",</w:t>
      </w:r>
    </w:p>
    <w:p w14:paraId="60D24721"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"valueCoding": {</w:t>
      </w:r>
    </w:p>
    <w:p w14:paraId="7DFFA416"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"system": "</w:t>
      </w:r>
      <w:proofErr w:type="gramStart"/>
      <w:r w:rsidRPr="00566A6B">
        <w:rPr>
          <w:rFonts w:ascii="Consolas" w:hAnsi="Consolas" w:cs="Consolas"/>
          <w:sz w:val="16"/>
          <w:szCs w:val="16"/>
        </w:rPr>
        <w:t>urn:oid</w:t>
      </w:r>
      <w:proofErr w:type="gramEnd"/>
      <w:r w:rsidRPr="00566A6B">
        <w:rPr>
          <w:rFonts w:ascii="Consolas" w:hAnsi="Consolas" w:cs="Consolas"/>
          <w:sz w:val="16"/>
          <w:szCs w:val="16"/>
        </w:rPr>
        <w:t>:2.16.840.1.113883.6.238",</w:t>
      </w:r>
    </w:p>
    <w:p w14:paraId="5346DDCC"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"code": "2106-3",</w:t>
      </w:r>
    </w:p>
    <w:p w14:paraId="60B7B40C"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"display": "White"</w:t>
      </w:r>
    </w:p>
    <w:p w14:paraId="02832181"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7BA90FFA"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1FD6D9EB"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1072CCBD"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"url": "text",</w:t>
      </w:r>
    </w:p>
    <w:p w14:paraId="1F252343" w14:textId="7A9F29E8" w:rsidR="00566A6B" w:rsidRPr="003A6A5C"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"valueString": "</w:t>
      </w:r>
      <w:r w:rsidR="000C1B2F">
        <w:rPr>
          <w:rFonts w:ascii="Consolas" w:hAnsi="Consolas" w:cs="Consolas"/>
          <w:sz w:val="16"/>
          <w:szCs w:val="16"/>
        </w:rPr>
        <w:t>White</w:t>
      </w:r>
      <w:r w:rsidRPr="003A6A5C">
        <w:rPr>
          <w:rFonts w:ascii="Consolas" w:hAnsi="Consolas" w:cs="Consolas"/>
          <w:sz w:val="16"/>
          <w:szCs w:val="16"/>
        </w:rPr>
        <w:t>"</w:t>
      </w:r>
    </w:p>
    <w:p w14:paraId="6EC68872"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516D65B7"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6CE3F153"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"url": "http://hl7.org/fhir/us/core/StructureDefinition/us-core-race"</w:t>
      </w:r>
    </w:p>
    <w:p w14:paraId="7FADE0CE"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4C962F27"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389BCFCC"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"extension": [</w:t>
      </w:r>
    </w:p>
    <w:p w14:paraId="4C7F9CC6"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56AE45B3"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"url": "ombCategory",</w:t>
      </w:r>
    </w:p>
    <w:p w14:paraId="76B4C1D6"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"valueCoding": {</w:t>
      </w:r>
    </w:p>
    <w:p w14:paraId="0F7D1878"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"system": "</w:t>
      </w:r>
      <w:proofErr w:type="gramStart"/>
      <w:r w:rsidRPr="00566A6B">
        <w:rPr>
          <w:rFonts w:ascii="Consolas" w:hAnsi="Consolas" w:cs="Consolas"/>
          <w:sz w:val="16"/>
          <w:szCs w:val="16"/>
        </w:rPr>
        <w:t>urn:oid</w:t>
      </w:r>
      <w:proofErr w:type="gramEnd"/>
      <w:r w:rsidRPr="00566A6B">
        <w:rPr>
          <w:rFonts w:ascii="Consolas" w:hAnsi="Consolas" w:cs="Consolas"/>
          <w:sz w:val="16"/>
          <w:szCs w:val="16"/>
        </w:rPr>
        <w:t>:2.16.840.1.113883.6.238",</w:t>
      </w:r>
    </w:p>
    <w:p w14:paraId="4D207275"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"code": "2135-2",</w:t>
      </w:r>
    </w:p>
    <w:p w14:paraId="70D3DB8D"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"display": "Hispanic or Latino"</w:t>
      </w:r>
    </w:p>
    <w:p w14:paraId="0A9AA364"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697AEDD8"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2C03725A"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1B46BC57"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"url": "detailed",</w:t>
      </w:r>
    </w:p>
    <w:p w14:paraId="03B420B0"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"valueCoding": {</w:t>
      </w:r>
    </w:p>
    <w:p w14:paraId="3056B390"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"system": "</w:t>
      </w:r>
      <w:proofErr w:type="gramStart"/>
      <w:r w:rsidRPr="00566A6B">
        <w:rPr>
          <w:rFonts w:ascii="Consolas" w:hAnsi="Consolas" w:cs="Consolas"/>
          <w:sz w:val="16"/>
          <w:szCs w:val="16"/>
        </w:rPr>
        <w:t>urn:oid</w:t>
      </w:r>
      <w:proofErr w:type="gramEnd"/>
      <w:r w:rsidRPr="00566A6B">
        <w:rPr>
          <w:rFonts w:ascii="Consolas" w:hAnsi="Consolas" w:cs="Consolas"/>
          <w:sz w:val="16"/>
          <w:szCs w:val="16"/>
        </w:rPr>
        <w:t>:2.16.840.1.113883.6.238",</w:t>
      </w:r>
    </w:p>
    <w:p w14:paraId="09337AED"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"code": "2184-0",</w:t>
      </w:r>
    </w:p>
    <w:p w14:paraId="16FF80E2"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"display": "Dominican"</w:t>
      </w:r>
    </w:p>
    <w:p w14:paraId="63002D13"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18CE1CFA"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07A31B9C"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1766ED7E"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"url": "text",</w:t>
      </w:r>
    </w:p>
    <w:p w14:paraId="62B1A8A1"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"valueString": "Hispanic or Latino"</w:t>
      </w:r>
    </w:p>
    <w:p w14:paraId="549F089F"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741A9752"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3B2C23A5"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"url": "http://hl7.org/fhir/us/core/StructureDefinition/us-core-ethnicity"</w:t>
      </w:r>
    </w:p>
    <w:p w14:paraId="2760385A"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315E8C25" w14:textId="77777777" w:rsidR="00566A6B" w:rsidRPr="00566A6B" w:rsidRDefault="00566A6B" w:rsidP="00CD0293">
      <w:pPr>
        <w:keepNext/>
        <w:keepLines/>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 xml:space="preserve">    ]</w:t>
      </w:r>
    </w:p>
    <w:p w14:paraId="7885EAA9" w14:textId="13332ACE" w:rsidR="005A3410" w:rsidRPr="00CD0293" w:rsidRDefault="00566A6B" w:rsidP="00CD0293">
      <w:pPr>
        <w:pBdr>
          <w:top w:val="single" w:sz="4" w:space="1" w:color="auto"/>
          <w:left w:val="single" w:sz="4" w:space="1" w:color="auto"/>
          <w:bottom w:val="single" w:sz="4" w:space="1" w:color="auto"/>
          <w:right w:val="single" w:sz="4" w:space="1" w:color="auto"/>
        </w:pBdr>
        <w:rPr>
          <w:rFonts w:ascii="Consolas" w:hAnsi="Consolas" w:cs="Consolas"/>
          <w:sz w:val="16"/>
          <w:szCs w:val="16"/>
        </w:rPr>
      </w:pPr>
      <w:r w:rsidRPr="00566A6B">
        <w:rPr>
          <w:rFonts w:ascii="Consolas" w:hAnsi="Consolas" w:cs="Consolas"/>
          <w:sz w:val="16"/>
          <w:szCs w:val="16"/>
        </w:rPr>
        <w:t>}</w:t>
      </w:r>
    </w:p>
    <w:p w14:paraId="1F931506" w14:textId="44F42DCA" w:rsidR="00D27344" w:rsidRDefault="00D27344" w:rsidP="00D27344"/>
    <w:p w14:paraId="689A5B2C" w14:textId="18EB2605" w:rsidR="00D27344" w:rsidRDefault="00D27344" w:rsidP="00D27344">
      <w:pPr>
        <w:pStyle w:val="Heading2"/>
      </w:pPr>
      <w:bookmarkStart w:id="127" w:name="_Toc104540149"/>
      <w:r>
        <w:t xml:space="preserve">Step </w:t>
      </w:r>
      <w:r w:rsidR="00157281">
        <w:t>4</w:t>
      </w:r>
      <w:r>
        <w:t>: Submit Observation FHIR Resources</w:t>
      </w:r>
      <w:bookmarkEnd w:id="127"/>
    </w:p>
    <w:p w14:paraId="04A89894" w14:textId="77777777" w:rsidR="00D27344" w:rsidRDefault="00D27344" w:rsidP="00D27344"/>
    <w:p w14:paraId="52F22754" w14:textId="77777777" w:rsidR="00D27344" w:rsidRPr="007522E1" w:rsidRDefault="00D27344" w:rsidP="00D27344">
      <w:pPr>
        <w:rPr>
          <w:sz w:val="22"/>
          <w:szCs w:val="22"/>
        </w:rPr>
      </w:pPr>
      <w:r w:rsidRPr="007522E1">
        <w:rPr>
          <w:sz w:val="22"/>
          <w:szCs w:val="22"/>
        </w:rPr>
        <w:t>The Direct FHIR service API uses a POST request to submit an Observation resource at the following case-sensitive endpoint URLs</w:t>
      </w:r>
      <w:r w:rsidRPr="007522E1">
        <w:rPr>
          <w:rStyle w:val="FootnoteReference"/>
          <w:sz w:val="22"/>
          <w:szCs w:val="22"/>
        </w:rPr>
        <w:footnoteReference w:id="3"/>
      </w:r>
      <w:r w:rsidRPr="007522E1">
        <w:rPr>
          <w:sz w:val="22"/>
          <w:szCs w:val="22"/>
        </w:rPr>
        <w:t>:</w:t>
      </w:r>
    </w:p>
    <w:p w14:paraId="2EDB98E2" w14:textId="77777777" w:rsidR="00D27344" w:rsidRPr="007522E1" w:rsidRDefault="00D27344" w:rsidP="00D27344">
      <w:pPr>
        <w:rPr>
          <w:sz w:val="22"/>
          <w:szCs w:val="22"/>
        </w:rPr>
      </w:pPr>
    </w:p>
    <w:p w14:paraId="66D4325E" w14:textId="46CAD261" w:rsidR="002833D6" w:rsidRPr="00B43950" w:rsidRDefault="002833D6" w:rsidP="00CD0293">
      <w:pPr>
        <w:pBdr>
          <w:top w:val="single" w:sz="4" w:space="1" w:color="auto"/>
          <w:left w:val="single" w:sz="4" w:space="4" w:color="auto"/>
          <w:bottom w:val="single" w:sz="4" w:space="1" w:color="auto"/>
          <w:right w:val="single" w:sz="4" w:space="4" w:color="auto"/>
        </w:pBdr>
        <w:ind w:left="270"/>
        <w:rPr>
          <w:rFonts w:ascii="Consolas" w:hAnsi="Consolas" w:cs="Consolas"/>
          <w:sz w:val="20"/>
          <w:szCs w:val="20"/>
        </w:rPr>
      </w:pPr>
      <w:r w:rsidRPr="00B43950">
        <w:rPr>
          <w:rFonts w:ascii="Consolas" w:hAnsi="Consolas" w:cs="Consolas"/>
          <w:sz w:val="20"/>
          <w:szCs w:val="20"/>
        </w:rPr>
        <w:t>POST</w:t>
      </w:r>
      <w:r>
        <w:rPr>
          <w:rFonts w:ascii="Consolas" w:hAnsi="Consolas" w:cs="Consolas"/>
          <w:sz w:val="20"/>
          <w:szCs w:val="20"/>
        </w:rPr>
        <w:t xml:space="preserve">    </w:t>
      </w:r>
      <w:r w:rsidRPr="00CD0293">
        <w:rPr>
          <w:rFonts w:ascii="Consolas" w:hAnsi="Consolas" w:cs="Consolas"/>
          <w:color w:val="4472C4" w:themeColor="accent1"/>
          <w:sz w:val="20"/>
          <w:szCs w:val="20"/>
        </w:rPr>
        <w:t>&lt;base URL&gt;</w:t>
      </w:r>
      <w:r w:rsidRPr="00B43950">
        <w:rPr>
          <w:rFonts w:ascii="Consolas" w:hAnsi="Consolas" w:cs="Consolas"/>
          <w:sz w:val="20"/>
          <w:szCs w:val="20"/>
        </w:rPr>
        <w:t>/</w:t>
      </w:r>
      <w:r w:rsidR="009A10DB">
        <w:rPr>
          <w:rFonts w:ascii="Consolas" w:hAnsi="Consolas" w:cs="Consolas"/>
          <w:sz w:val="20"/>
          <w:szCs w:val="20"/>
        </w:rPr>
        <w:t>r3/</w:t>
      </w:r>
      <w:r w:rsidRPr="00B43950">
        <w:rPr>
          <w:rFonts w:ascii="Consolas" w:hAnsi="Consolas" w:cs="Consolas"/>
          <w:sz w:val="20"/>
          <w:szCs w:val="20"/>
        </w:rPr>
        <w:t>Observation</w:t>
      </w:r>
    </w:p>
    <w:p w14:paraId="350105B0" w14:textId="77777777" w:rsidR="00D27344" w:rsidRPr="007522E1" w:rsidRDefault="00D27344" w:rsidP="00D27344">
      <w:pPr>
        <w:rPr>
          <w:sz w:val="22"/>
          <w:szCs w:val="22"/>
        </w:rPr>
      </w:pPr>
    </w:p>
    <w:p w14:paraId="0343FDD1" w14:textId="77777777" w:rsidR="00D27344" w:rsidRPr="007522E1" w:rsidRDefault="00D27344" w:rsidP="00D27344">
      <w:pPr>
        <w:rPr>
          <w:sz w:val="22"/>
          <w:szCs w:val="22"/>
        </w:rPr>
      </w:pPr>
      <w:r w:rsidRPr="007522E1">
        <w:rPr>
          <w:sz w:val="22"/>
          <w:szCs w:val="22"/>
        </w:rPr>
        <w:t xml:space="preserve">The authorization key and bearer token must be included in the request as mentioned in the previous section.  FHIR JSON submissions should also include a “content-type” key in the header with value: “application/fhir+json”.  </w:t>
      </w:r>
    </w:p>
    <w:p w14:paraId="626CFC56" w14:textId="77777777" w:rsidR="00D27344" w:rsidRPr="007522E1" w:rsidRDefault="00D27344" w:rsidP="00D27344">
      <w:pPr>
        <w:rPr>
          <w:sz w:val="22"/>
          <w:szCs w:val="22"/>
        </w:rPr>
      </w:pPr>
    </w:p>
    <w:p w14:paraId="0A195F0B" w14:textId="77777777" w:rsidR="00D27344" w:rsidRPr="007522E1" w:rsidRDefault="00D27344" w:rsidP="00D27344">
      <w:pPr>
        <w:rPr>
          <w:sz w:val="22"/>
          <w:szCs w:val="22"/>
        </w:rPr>
      </w:pPr>
      <w:r w:rsidRPr="007522E1">
        <w:rPr>
          <w:sz w:val="22"/>
          <w:szCs w:val="22"/>
        </w:rPr>
        <w:t xml:space="preserve">CIBMTR is continually expanding support for more electronic data to pre-populate CIBMTR forms.  The list of data that can be submitted and used to populate CIBMTR forms is provided in Appendix 1. When mapping electronic data to clinical codes, it is imperative that the correct code is used. It is recommended that someone with a clinical background review the mappings of EHR data to clinical codes to ensure accuracy.    </w:t>
      </w:r>
    </w:p>
    <w:p w14:paraId="0A5FCD6A" w14:textId="77777777" w:rsidR="00D27344" w:rsidRPr="007522E1" w:rsidRDefault="00D27344" w:rsidP="00D27344">
      <w:pPr>
        <w:rPr>
          <w:sz w:val="22"/>
          <w:szCs w:val="22"/>
        </w:rPr>
      </w:pPr>
    </w:p>
    <w:p w14:paraId="185819A0" w14:textId="77777777" w:rsidR="00D27344" w:rsidRPr="007522E1" w:rsidRDefault="00D27344" w:rsidP="00D27344">
      <w:pPr>
        <w:rPr>
          <w:sz w:val="22"/>
          <w:szCs w:val="22"/>
        </w:rPr>
      </w:pPr>
      <w:r w:rsidRPr="007522E1">
        <w:rPr>
          <w:sz w:val="22"/>
          <w:szCs w:val="22"/>
        </w:rPr>
        <w:t xml:space="preserve">An example of an Observation FHIR resource is shown in Figure 8.  The basic structure of this FHIR resource is the same for all the different types of labs.  Important areas to note: </w:t>
      </w:r>
    </w:p>
    <w:p w14:paraId="06DBD8DC" w14:textId="77777777" w:rsidR="00D27344" w:rsidRPr="007522E1" w:rsidRDefault="00D27344" w:rsidP="00D27344">
      <w:pPr>
        <w:rPr>
          <w:sz w:val="22"/>
          <w:szCs w:val="22"/>
        </w:rPr>
      </w:pPr>
    </w:p>
    <w:p w14:paraId="3B1B1935" w14:textId="665614EC" w:rsidR="00D27344" w:rsidRDefault="00D27344" w:rsidP="00D27344">
      <w:pPr>
        <w:pStyle w:val="ListParagraph"/>
        <w:numPr>
          <w:ilvl w:val="0"/>
          <w:numId w:val="13"/>
        </w:numPr>
        <w:spacing w:after="160" w:line="259" w:lineRule="auto"/>
      </w:pPr>
      <w:r>
        <w:t>“</w:t>
      </w:r>
      <w:r w:rsidRPr="00CD0293">
        <w:rPr>
          <w:rFonts w:ascii="Consolas" w:hAnsi="Consolas" w:cs="Consolas"/>
          <w:sz w:val="20"/>
          <w:szCs w:val="20"/>
        </w:rPr>
        <w:t>meta</w:t>
      </w:r>
      <w:r w:rsidRPr="007522E1">
        <w:rPr>
          <w:sz w:val="22"/>
          <w:szCs w:val="22"/>
        </w:rPr>
        <w:t xml:space="preserve">” Section – This is the metadata section of the resource and includes the same security label as defined in the Patient resource.  This security label is required and </w:t>
      </w:r>
      <w:r w:rsidR="000404AE">
        <w:rPr>
          <w:sz w:val="22"/>
          <w:szCs w:val="22"/>
        </w:rPr>
        <w:t>must</w:t>
      </w:r>
      <w:r w:rsidR="000404AE" w:rsidRPr="007522E1">
        <w:rPr>
          <w:sz w:val="22"/>
          <w:szCs w:val="22"/>
        </w:rPr>
        <w:t xml:space="preserve"> </w:t>
      </w:r>
      <w:r w:rsidRPr="007522E1">
        <w:rPr>
          <w:sz w:val="22"/>
          <w:szCs w:val="22"/>
        </w:rPr>
        <w:t>include the center specific CCN.</w:t>
      </w:r>
    </w:p>
    <w:p w14:paraId="19A2E351" w14:textId="77777777" w:rsidR="00D27344" w:rsidRDefault="00D27344" w:rsidP="00D27344">
      <w:pPr>
        <w:pStyle w:val="ListParagraph"/>
      </w:pPr>
    </w:p>
    <w:p w14:paraId="18F764D5" w14:textId="77777777" w:rsidR="00D27344" w:rsidRPr="007522E1" w:rsidRDefault="00D27344" w:rsidP="00D27344">
      <w:pPr>
        <w:pStyle w:val="ListParagraph"/>
        <w:numPr>
          <w:ilvl w:val="0"/>
          <w:numId w:val="13"/>
        </w:numPr>
        <w:spacing w:after="160" w:line="259" w:lineRule="auto"/>
        <w:rPr>
          <w:sz w:val="22"/>
          <w:szCs w:val="22"/>
        </w:rPr>
      </w:pPr>
      <w:r w:rsidRPr="007522E1">
        <w:rPr>
          <w:sz w:val="22"/>
          <w:szCs w:val="22"/>
        </w:rPr>
        <w:t>“</w:t>
      </w:r>
      <w:r w:rsidRPr="00CD0293">
        <w:rPr>
          <w:rFonts w:ascii="Consolas" w:hAnsi="Consolas" w:cs="Consolas"/>
          <w:sz w:val="20"/>
          <w:szCs w:val="20"/>
        </w:rPr>
        <w:t>category</w:t>
      </w:r>
      <w:r w:rsidRPr="007522E1">
        <w:rPr>
          <w:sz w:val="22"/>
          <w:szCs w:val="22"/>
        </w:rPr>
        <w:t xml:space="preserve">” Section – This section uses the HL7 Observation category code to enable category-based searches.  Currently, only data from the “laboratory” category is supported.  This section is optional.  </w:t>
      </w:r>
    </w:p>
    <w:p w14:paraId="65E40104" w14:textId="77777777" w:rsidR="00D27344" w:rsidRPr="007522E1" w:rsidRDefault="00D27344" w:rsidP="00D27344">
      <w:pPr>
        <w:pStyle w:val="ListParagraph"/>
        <w:rPr>
          <w:sz w:val="22"/>
          <w:szCs w:val="22"/>
        </w:rPr>
      </w:pPr>
    </w:p>
    <w:p w14:paraId="7707D4C9" w14:textId="77777777" w:rsidR="00D27344" w:rsidRPr="007522E1" w:rsidRDefault="00D27344" w:rsidP="00D27344">
      <w:pPr>
        <w:pStyle w:val="ListParagraph"/>
        <w:numPr>
          <w:ilvl w:val="0"/>
          <w:numId w:val="13"/>
        </w:numPr>
        <w:spacing w:after="160" w:line="259" w:lineRule="auto"/>
        <w:rPr>
          <w:sz w:val="22"/>
          <w:szCs w:val="22"/>
        </w:rPr>
      </w:pPr>
      <w:r w:rsidRPr="007522E1">
        <w:rPr>
          <w:sz w:val="22"/>
          <w:szCs w:val="22"/>
        </w:rPr>
        <w:t>“</w:t>
      </w:r>
      <w:r w:rsidRPr="00CD0293">
        <w:rPr>
          <w:rFonts w:ascii="Consolas" w:hAnsi="Consolas" w:cs="Consolas"/>
          <w:sz w:val="20"/>
          <w:szCs w:val="20"/>
        </w:rPr>
        <w:t>code</w:t>
      </w:r>
      <w:r w:rsidRPr="007522E1">
        <w:rPr>
          <w:sz w:val="22"/>
          <w:szCs w:val="22"/>
        </w:rPr>
        <w:t>” Section – The clinical concept code for the measured quantity is included in this section.  For laboratory data, the primary clinical vocabulary is LOINC</w:t>
      </w:r>
      <w:r w:rsidRPr="007522E1">
        <w:rPr>
          <w:rStyle w:val="FootnoteReference"/>
          <w:sz w:val="22"/>
          <w:szCs w:val="22"/>
        </w:rPr>
        <w:footnoteReference w:id="4"/>
      </w:r>
      <w:r w:rsidRPr="007522E1">
        <w:rPr>
          <w:sz w:val="22"/>
          <w:szCs w:val="22"/>
        </w:rPr>
        <w:t xml:space="preserve">.  LOINC codes can have different specific applied concepts depending on a variety of lab parameters such as: collection method, measurement method, sub-types, and naming conventions.  A list of LOINC codes for each of the supported lab types is included in Appendix 1.  Choosing the correct code can require clinical interpretation, therefore, technical implementers are encouraged to get clinician review of the selected LOINC code. This section is required. </w:t>
      </w:r>
    </w:p>
    <w:p w14:paraId="027B172A" w14:textId="77777777" w:rsidR="00D27344" w:rsidRPr="007522E1" w:rsidRDefault="00D27344" w:rsidP="00D27344">
      <w:pPr>
        <w:pStyle w:val="ListParagraph"/>
        <w:rPr>
          <w:sz w:val="22"/>
          <w:szCs w:val="22"/>
        </w:rPr>
      </w:pPr>
    </w:p>
    <w:p w14:paraId="4734485A" w14:textId="77777777" w:rsidR="00D27344" w:rsidRPr="007522E1" w:rsidRDefault="00D27344" w:rsidP="00D27344">
      <w:pPr>
        <w:pStyle w:val="ListParagraph"/>
        <w:numPr>
          <w:ilvl w:val="0"/>
          <w:numId w:val="13"/>
        </w:numPr>
        <w:spacing w:after="160" w:line="259" w:lineRule="auto"/>
        <w:rPr>
          <w:sz w:val="22"/>
          <w:szCs w:val="22"/>
        </w:rPr>
      </w:pPr>
      <w:r w:rsidRPr="007522E1">
        <w:rPr>
          <w:sz w:val="22"/>
          <w:szCs w:val="22"/>
        </w:rPr>
        <w:t>“</w:t>
      </w:r>
      <w:r w:rsidRPr="00CD0293">
        <w:rPr>
          <w:rFonts w:ascii="Consolas" w:hAnsi="Consolas" w:cs="Consolas"/>
          <w:sz w:val="20"/>
          <w:szCs w:val="20"/>
        </w:rPr>
        <w:t>subject</w:t>
      </w:r>
      <w:r w:rsidRPr="007522E1">
        <w:rPr>
          <w:sz w:val="22"/>
          <w:szCs w:val="22"/>
        </w:rPr>
        <w:t xml:space="preserve">” Section – Each Observation resource must reference the patient associated with the lab values.  The </w:t>
      </w:r>
      <w:proofErr w:type="gramStart"/>
      <w:r w:rsidRPr="00CD0293">
        <w:rPr>
          <w:rFonts w:ascii="Consolas" w:hAnsi="Consolas" w:cs="Consolas"/>
          <w:sz w:val="20"/>
          <w:szCs w:val="20"/>
        </w:rPr>
        <w:t>subject.reference</w:t>
      </w:r>
      <w:proofErr w:type="gramEnd"/>
      <w:r w:rsidRPr="007522E1">
        <w:rPr>
          <w:sz w:val="22"/>
          <w:szCs w:val="22"/>
        </w:rPr>
        <w:t xml:space="preserve"> allows the Observation resource to point to the Patient using the Patient resource “id” using the “Patient/&lt;id&gt;” format.   This section is required. </w:t>
      </w:r>
    </w:p>
    <w:p w14:paraId="3BC870FA" w14:textId="77777777" w:rsidR="00D27344" w:rsidRPr="007522E1" w:rsidRDefault="00D27344" w:rsidP="00D27344">
      <w:pPr>
        <w:pStyle w:val="ListParagraph"/>
        <w:rPr>
          <w:sz w:val="22"/>
          <w:szCs w:val="22"/>
        </w:rPr>
      </w:pPr>
    </w:p>
    <w:p w14:paraId="13A2EDDB" w14:textId="77777777" w:rsidR="00D27344" w:rsidRPr="007522E1" w:rsidRDefault="00D27344" w:rsidP="00D27344">
      <w:pPr>
        <w:pStyle w:val="ListParagraph"/>
        <w:numPr>
          <w:ilvl w:val="0"/>
          <w:numId w:val="13"/>
        </w:numPr>
        <w:spacing w:after="160" w:line="259" w:lineRule="auto"/>
        <w:rPr>
          <w:sz w:val="22"/>
          <w:szCs w:val="22"/>
        </w:rPr>
      </w:pPr>
      <w:r w:rsidRPr="007522E1">
        <w:rPr>
          <w:sz w:val="22"/>
          <w:szCs w:val="22"/>
        </w:rPr>
        <w:t>“</w:t>
      </w:r>
      <w:r w:rsidRPr="00CD0293">
        <w:rPr>
          <w:rFonts w:ascii="Consolas" w:hAnsi="Consolas" w:cs="Consolas"/>
          <w:sz w:val="20"/>
          <w:szCs w:val="20"/>
        </w:rPr>
        <w:t>effectiveDateTime</w:t>
      </w:r>
      <w:r w:rsidRPr="007522E1">
        <w:rPr>
          <w:sz w:val="22"/>
          <w:szCs w:val="22"/>
        </w:rPr>
        <w:t>” – This is a timezone aware datetime format of the date of collection of the lab sample.  This section is required.</w:t>
      </w:r>
    </w:p>
    <w:p w14:paraId="6C8BA586" w14:textId="77777777" w:rsidR="00D27344" w:rsidRPr="007522E1" w:rsidRDefault="00D27344" w:rsidP="00D27344">
      <w:pPr>
        <w:pStyle w:val="ListParagraph"/>
        <w:rPr>
          <w:sz w:val="22"/>
          <w:szCs w:val="22"/>
        </w:rPr>
      </w:pPr>
    </w:p>
    <w:p w14:paraId="445A0402" w14:textId="77777777" w:rsidR="00D27344" w:rsidRPr="007522E1" w:rsidRDefault="00D27344" w:rsidP="00D27344">
      <w:pPr>
        <w:pStyle w:val="ListParagraph"/>
        <w:numPr>
          <w:ilvl w:val="0"/>
          <w:numId w:val="13"/>
        </w:numPr>
        <w:spacing w:after="160" w:line="259" w:lineRule="auto"/>
        <w:rPr>
          <w:sz w:val="22"/>
          <w:szCs w:val="22"/>
        </w:rPr>
      </w:pPr>
      <w:r w:rsidRPr="007522E1">
        <w:rPr>
          <w:sz w:val="22"/>
          <w:szCs w:val="22"/>
        </w:rPr>
        <w:t>“</w:t>
      </w:r>
      <w:r w:rsidRPr="00CD0293">
        <w:rPr>
          <w:rFonts w:ascii="Consolas" w:hAnsi="Consolas" w:cs="Consolas"/>
          <w:sz w:val="20"/>
          <w:szCs w:val="20"/>
        </w:rPr>
        <w:t>valueQuantity</w:t>
      </w:r>
      <w:r w:rsidRPr="007522E1">
        <w:rPr>
          <w:sz w:val="22"/>
          <w:szCs w:val="22"/>
        </w:rPr>
        <w:t xml:space="preserve">” – The actual value of the measured lab is represented here as a decimal valued number. The unit system and code are also specified. The CIBMTR data translation engine will convert the values and units after submission if necessary.  The </w:t>
      </w:r>
      <w:proofErr w:type="gramStart"/>
      <w:r w:rsidRPr="007522E1">
        <w:rPr>
          <w:sz w:val="22"/>
          <w:szCs w:val="22"/>
        </w:rPr>
        <w:t>units</w:t>
      </w:r>
      <w:proofErr w:type="gramEnd"/>
      <w:r w:rsidRPr="007522E1">
        <w:rPr>
          <w:sz w:val="22"/>
          <w:szCs w:val="22"/>
        </w:rPr>
        <w:t xml:space="preserve"> system and code should be UCUM.  This section is required.</w:t>
      </w:r>
    </w:p>
    <w:p w14:paraId="4C58A428" w14:textId="77777777" w:rsidR="00D27344" w:rsidRPr="007522E1" w:rsidRDefault="00D27344" w:rsidP="00D27344">
      <w:pPr>
        <w:pStyle w:val="ListParagraph"/>
        <w:rPr>
          <w:sz w:val="22"/>
          <w:szCs w:val="22"/>
        </w:rPr>
      </w:pPr>
    </w:p>
    <w:p w14:paraId="7F9E6DCA" w14:textId="77777777" w:rsidR="00D27344" w:rsidRPr="007522E1" w:rsidRDefault="00D27344" w:rsidP="00D27344">
      <w:pPr>
        <w:pStyle w:val="ListParagraph"/>
        <w:numPr>
          <w:ilvl w:val="0"/>
          <w:numId w:val="13"/>
        </w:numPr>
        <w:spacing w:after="160" w:line="259" w:lineRule="auto"/>
        <w:rPr>
          <w:sz w:val="22"/>
          <w:szCs w:val="22"/>
        </w:rPr>
      </w:pPr>
      <w:r w:rsidRPr="007522E1">
        <w:rPr>
          <w:sz w:val="22"/>
          <w:szCs w:val="22"/>
        </w:rPr>
        <w:t>“</w:t>
      </w:r>
      <w:r w:rsidRPr="00CD0293">
        <w:rPr>
          <w:rFonts w:ascii="Consolas" w:hAnsi="Consolas" w:cs="Consolas"/>
          <w:sz w:val="22"/>
          <w:szCs w:val="22"/>
        </w:rPr>
        <w:t>referenceRange</w:t>
      </w:r>
      <w:r w:rsidRPr="007522E1">
        <w:rPr>
          <w:sz w:val="22"/>
          <w:szCs w:val="22"/>
        </w:rPr>
        <w:t xml:space="preserve">” – If the high and low range for this lab are known, they can be defined in this section using the same data format as the </w:t>
      </w:r>
      <w:r w:rsidRPr="00CD0293">
        <w:rPr>
          <w:rFonts w:ascii="Consolas" w:hAnsi="Consolas" w:cs="Consolas"/>
          <w:sz w:val="20"/>
          <w:szCs w:val="20"/>
        </w:rPr>
        <w:t>valueQuantity</w:t>
      </w:r>
      <w:r w:rsidRPr="007522E1">
        <w:rPr>
          <w:sz w:val="22"/>
          <w:szCs w:val="22"/>
        </w:rPr>
        <w:t xml:space="preserve"> section.   This section is optional but important for answering some questions on the CIBMTR forms. </w:t>
      </w:r>
    </w:p>
    <w:p w14:paraId="55D57C59" w14:textId="77777777" w:rsidR="00AC517C" w:rsidRDefault="00AC517C" w:rsidP="00D27344">
      <w:pPr>
        <w:rPr>
          <w:sz w:val="22"/>
          <w:szCs w:val="22"/>
        </w:rPr>
      </w:pPr>
    </w:p>
    <w:p w14:paraId="63C5200B" w14:textId="2443BDCF" w:rsidR="00AC517C" w:rsidRDefault="00AC517C" w:rsidP="00D27344">
      <w:pPr>
        <w:rPr>
          <w:sz w:val="22"/>
          <w:szCs w:val="22"/>
        </w:rPr>
      </w:pPr>
      <w:r>
        <w:rPr>
          <w:noProof/>
        </w:rPr>
        <w:lastRenderedPageBreak/>
        <w:drawing>
          <wp:anchor distT="0" distB="0" distL="114300" distR="114300" simplePos="0" relativeHeight="251702272" behindDoc="0" locked="0" layoutInCell="1" allowOverlap="1" wp14:anchorId="36DED075" wp14:editId="1CEFF4BE">
            <wp:simplePos x="0" y="0"/>
            <wp:positionH relativeFrom="margin">
              <wp:posOffset>0</wp:posOffset>
            </wp:positionH>
            <wp:positionV relativeFrom="paragraph">
              <wp:posOffset>53975</wp:posOffset>
            </wp:positionV>
            <wp:extent cx="3889375" cy="7766685"/>
            <wp:effectExtent l="0" t="0" r="0" b="5715"/>
            <wp:wrapTopAndBottom/>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889375" cy="7766685"/>
                    </a:xfrm>
                    <a:prstGeom prst="rect">
                      <a:avLst/>
                    </a:prstGeom>
                  </pic:spPr>
                </pic:pic>
              </a:graphicData>
            </a:graphic>
            <wp14:sizeRelH relativeFrom="margin">
              <wp14:pctWidth>0</wp14:pctWidth>
            </wp14:sizeRelH>
            <wp14:sizeRelV relativeFrom="margin">
              <wp14:pctHeight>0</wp14:pctHeight>
            </wp14:sizeRelV>
          </wp:anchor>
        </w:drawing>
      </w:r>
    </w:p>
    <w:p w14:paraId="5501A2CB" w14:textId="77777777" w:rsidR="00AC517C" w:rsidRDefault="00AC517C" w:rsidP="00D27344">
      <w:pPr>
        <w:rPr>
          <w:sz w:val="22"/>
          <w:szCs w:val="22"/>
        </w:rPr>
      </w:pPr>
    </w:p>
    <w:p w14:paraId="60C6ACC3" w14:textId="7E24DA0A" w:rsidR="00DF241D" w:rsidRDefault="00DF241D" w:rsidP="00DF241D">
      <w:pPr>
        <w:pStyle w:val="Heading4"/>
      </w:pPr>
      <w:r>
        <w:t>Search for all Observations for a CRID</w:t>
      </w:r>
    </w:p>
    <w:p w14:paraId="45A03B9F" w14:textId="77777777" w:rsidR="00DF241D" w:rsidRDefault="00DF241D" w:rsidP="00D27344">
      <w:pPr>
        <w:rPr>
          <w:sz w:val="22"/>
          <w:szCs w:val="22"/>
        </w:rPr>
      </w:pPr>
    </w:p>
    <w:p w14:paraId="7BE6E7B9" w14:textId="08D93ABC" w:rsidR="00D27344" w:rsidRPr="007522E1" w:rsidRDefault="00D27344" w:rsidP="00D27344">
      <w:pPr>
        <w:rPr>
          <w:sz w:val="22"/>
          <w:szCs w:val="22"/>
        </w:rPr>
      </w:pPr>
      <w:r w:rsidRPr="007522E1">
        <w:rPr>
          <w:sz w:val="22"/>
          <w:szCs w:val="22"/>
        </w:rPr>
        <w:t xml:space="preserve">To search for all Observation resources on the CIBMTR FHIR server for a given CRID, see the below GET request API URL: </w:t>
      </w:r>
    </w:p>
    <w:p w14:paraId="6454A276" w14:textId="65AC2A17" w:rsidR="00D27344" w:rsidRDefault="00D27344" w:rsidP="00D27344"/>
    <w:p w14:paraId="18D7A7D3" w14:textId="16353C75" w:rsidR="002833D6" w:rsidRDefault="002833D6" w:rsidP="00CD0293">
      <w:pPr>
        <w:pBdr>
          <w:top w:val="single" w:sz="4" w:space="1" w:color="auto"/>
          <w:left w:val="single" w:sz="4" w:space="4" w:color="auto"/>
          <w:bottom w:val="single" w:sz="4" w:space="1" w:color="auto"/>
          <w:right w:val="single" w:sz="4" w:space="4" w:color="auto"/>
        </w:pBdr>
        <w:ind w:left="270"/>
      </w:pPr>
      <w:r w:rsidRPr="00B43950">
        <w:rPr>
          <w:rFonts w:ascii="Consolas" w:hAnsi="Consolas" w:cs="Consolas"/>
          <w:sz w:val="20"/>
          <w:szCs w:val="20"/>
        </w:rPr>
        <w:t xml:space="preserve">GET    </w:t>
      </w:r>
      <w:r w:rsidRPr="00CD0293">
        <w:rPr>
          <w:rFonts w:ascii="Consolas" w:hAnsi="Consolas" w:cs="Consolas"/>
          <w:color w:val="4472C4" w:themeColor="accent1"/>
          <w:sz w:val="20"/>
          <w:szCs w:val="20"/>
        </w:rPr>
        <w:t>&lt;base URL&gt;</w:t>
      </w:r>
      <w:r w:rsidR="009A10DB" w:rsidRPr="00CD0293">
        <w:rPr>
          <w:rFonts w:ascii="Consolas" w:hAnsi="Consolas" w:cs="Consolas"/>
          <w:color w:val="000000" w:themeColor="text1"/>
          <w:sz w:val="20"/>
          <w:szCs w:val="20"/>
        </w:rPr>
        <w:t>/r3</w:t>
      </w:r>
      <w:r w:rsidRPr="00B43950">
        <w:rPr>
          <w:rFonts w:ascii="Consolas" w:hAnsi="Consolas" w:cs="Consolas"/>
          <w:sz w:val="20"/>
          <w:szCs w:val="20"/>
        </w:rPr>
        <w:t>/Observation?</w:t>
      </w:r>
      <w:proofErr w:type="gramStart"/>
      <w:r w:rsidRPr="00B43950">
        <w:rPr>
          <w:rFonts w:ascii="Consolas" w:hAnsi="Consolas" w:cs="Consolas"/>
          <w:sz w:val="20"/>
          <w:szCs w:val="20"/>
        </w:rPr>
        <w:t>pa</w:t>
      </w:r>
      <w:r>
        <w:rPr>
          <w:rFonts w:ascii="Consolas" w:hAnsi="Consolas" w:cs="Consolas"/>
          <w:sz w:val="20"/>
          <w:szCs w:val="20"/>
        </w:rPr>
        <w:t>tient.identifier</w:t>
      </w:r>
      <w:proofErr w:type="gramEnd"/>
      <w:r w:rsidRPr="00B43950">
        <w:rPr>
          <w:rFonts w:ascii="Consolas" w:hAnsi="Consolas" w:cs="Consolas"/>
          <w:sz w:val="20"/>
          <w:szCs w:val="20"/>
        </w:rPr>
        <w:t>=</w:t>
      </w:r>
      <w:r w:rsidRPr="00CD0293">
        <w:rPr>
          <w:rFonts w:ascii="Consolas" w:hAnsi="Consolas" w:cs="Consolas"/>
          <w:color w:val="4472C4" w:themeColor="accent1"/>
          <w:sz w:val="20"/>
          <w:szCs w:val="20"/>
        </w:rPr>
        <w:t>&lt;CRID&gt;</w:t>
      </w:r>
    </w:p>
    <w:p w14:paraId="39F0B34C" w14:textId="77777777" w:rsidR="002833D6" w:rsidRDefault="002833D6" w:rsidP="00D27344">
      <w:pPr>
        <w:pStyle w:val="Heading3"/>
      </w:pPr>
    </w:p>
    <w:p w14:paraId="1DE96542" w14:textId="0CA53BB8" w:rsidR="00D27344" w:rsidRDefault="00D27344" w:rsidP="00CD0293">
      <w:pPr>
        <w:pStyle w:val="Heading4"/>
      </w:pPr>
      <w:r>
        <w:t>Observation Bundles</w:t>
      </w:r>
    </w:p>
    <w:p w14:paraId="1DDE4708" w14:textId="77777777" w:rsidR="00D27344" w:rsidRPr="007522E1" w:rsidRDefault="00D27344" w:rsidP="00D27344">
      <w:pPr>
        <w:rPr>
          <w:sz w:val="22"/>
          <w:szCs w:val="22"/>
        </w:rPr>
      </w:pPr>
    </w:p>
    <w:p w14:paraId="7D115229" w14:textId="2C61DA47" w:rsidR="00D27344" w:rsidRDefault="00D27344" w:rsidP="00D27344">
      <w:pPr>
        <w:rPr>
          <w:sz w:val="22"/>
          <w:szCs w:val="22"/>
        </w:rPr>
      </w:pPr>
      <w:r w:rsidRPr="007522E1">
        <w:rPr>
          <w:sz w:val="22"/>
          <w:szCs w:val="22"/>
        </w:rPr>
        <w:t xml:space="preserve">Multiple Observation FHIR resources can be submitted together in one Bundle FHIR resource.  The CIBMTR Direct FHIR service API supports FHIR transaction bundles.  The process for submitting a </w:t>
      </w:r>
      <w:r w:rsidR="002624A6">
        <w:rPr>
          <w:sz w:val="22"/>
          <w:szCs w:val="22"/>
        </w:rPr>
        <w:t xml:space="preserve">transaction </w:t>
      </w:r>
      <w:r w:rsidRPr="007522E1">
        <w:rPr>
          <w:sz w:val="22"/>
          <w:szCs w:val="22"/>
        </w:rPr>
        <w:t xml:space="preserve">Bundle FHIR resource is the same as submitting a single Observation FHIR resource, except for </w:t>
      </w:r>
      <w:r w:rsidR="002624A6">
        <w:rPr>
          <w:sz w:val="22"/>
          <w:szCs w:val="22"/>
        </w:rPr>
        <w:t>the bundle is sent to the base URL</w:t>
      </w:r>
      <w:r w:rsidR="005A3410">
        <w:rPr>
          <w:sz w:val="22"/>
          <w:szCs w:val="22"/>
        </w:rPr>
        <w:t xml:space="preserve"> for the FHIR version</w:t>
      </w:r>
      <w:r w:rsidR="002624A6">
        <w:rPr>
          <w:sz w:val="22"/>
          <w:szCs w:val="22"/>
        </w:rPr>
        <w:t xml:space="preserve"> for processing. If the bundle is sent to the Bundle end point, then it is stored, but not processed.</w:t>
      </w:r>
      <w:r w:rsidRPr="007522E1">
        <w:rPr>
          <w:sz w:val="22"/>
          <w:szCs w:val="22"/>
        </w:rPr>
        <w:t xml:space="preserve"> </w:t>
      </w:r>
      <w:r w:rsidR="002833D6">
        <w:rPr>
          <w:sz w:val="22"/>
          <w:szCs w:val="22"/>
        </w:rPr>
        <w:br/>
      </w:r>
    </w:p>
    <w:p w14:paraId="2BE1D94E" w14:textId="00D17C8C" w:rsidR="002833D6" w:rsidRPr="00B43950" w:rsidRDefault="002833D6" w:rsidP="00CD0293">
      <w:pPr>
        <w:pBdr>
          <w:top w:val="single" w:sz="4" w:space="1" w:color="auto"/>
          <w:left w:val="single" w:sz="4" w:space="4" w:color="auto"/>
          <w:bottom w:val="single" w:sz="4" w:space="1" w:color="auto"/>
          <w:right w:val="single" w:sz="4" w:space="4" w:color="auto"/>
        </w:pBdr>
        <w:ind w:left="360"/>
        <w:rPr>
          <w:rFonts w:ascii="Consolas" w:hAnsi="Consolas" w:cs="Consolas"/>
          <w:sz w:val="20"/>
          <w:szCs w:val="20"/>
        </w:rPr>
      </w:pPr>
      <w:r w:rsidRPr="00B43950">
        <w:rPr>
          <w:rFonts w:ascii="Consolas" w:hAnsi="Consolas" w:cs="Consolas"/>
          <w:sz w:val="20"/>
          <w:szCs w:val="20"/>
        </w:rPr>
        <w:t>POST</w:t>
      </w:r>
      <w:r>
        <w:rPr>
          <w:rFonts w:ascii="Consolas" w:hAnsi="Consolas" w:cs="Consolas"/>
          <w:sz w:val="20"/>
          <w:szCs w:val="20"/>
        </w:rPr>
        <w:t xml:space="preserve">    </w:t>
      </w:r>
      <w:r w:rsidRPr="00CD0293">
        <w:rPr>
          <w:rFonts w:ascii="Consolas" w:hAnsi="Consolas" w:cs="Consolas"/>
          <w:color w:val="4472C4" w:themeColor="accent1"/>
          <w:sz w:val="20"/>
          <w:szCs w:val="20"/>
        </w:rPr>
        <w:t>&lt;base URL&gt;</w:t>
      </w:r>
      <w:r w:rsidR="005A3410" w:rsidRPr="00CD0293">
        <w:rPr>
          <w:rFonts w:ascii="Consolas" w:hAnsi="Consolas" w:cs="Consolas"/>
          <w:color w:val="000000" w:themeColor="text1"/>
          <w:sz w:val="20"/>
          <w:szCs w:val="20"/>
        </w:rPr>
        <w:t>/r3</w:t>
      </w:r>
    </w:p>
    <w:p w14:paraId="2629DCC0" w14:textId="77777777" w:rsidR="002833D6" w:rsidRPr="007522E1" w:rsidRDefault="002833D6" w:rsidP="00D27344">
      <w:pPr>
        <w:rPr>
          <w:sz w:val="22"/>
          <w:szCs w:val="22"/>
        </w:rPr>
      </w:pPr>
    </w:p>
    <w:p w14:paraId="0B2C980E" w14:textId="1ED56213" w:rsidR="00D27344" w:rsidRPr="007522E1" w:rsidRDefault="00D27344" w:rsidP="00CD0293">
      <w:pPr>
        <w:keepNext/>
        <w:rPr>
          <w:sz w:val="12"/>
          <w:szCs w:val="12"/>
        </w:rPr>
      </w:pPr>
      <w:r w:rsidRPr="007522E1">
        <w:rPr>
          <w:sz w:val="22"/>
          <w:szCs w:val="22"/>
        </w:rPr>
        <w:t xml:space="preserve">An example of the structure of a transaction JSON Bundle FHIR resource is shown </w:t>
      </w:r>
      <w:r w:rsidR="00AC517C">
        <w:rPr>
          <w:sz w:val="22"/>
          <w:szCs w:val="22"/>
        </w:rPr>
        <w:t>below</w:t>
      </w:r>
      <w:r w:rsidRPr="007522E1">
        <w:rPr>
          <w:sz w:val="22"/>
          <w:szCs w:val="22"/>
        </w:rPr>
        <w:t xml:space="preserve">.  Each Observation resource is an element of the “entry” array.  To avoid API timeout issues, bundles should be limited to 50 Observations or less. </w:t>
      </w:r>
    </w:p>
    <w:p w14:paraId="2083C588" w14:textId="77777777" w:rsidR="007522E1" w:rsidRPr="007522E1" w:rsidRDefault="007522E1" w:rsidP="00CD0293">
      <w:pPr>
        <w:keepNext/>
        <w:rPr>
          <w:sz w:val="12"/>
          <w:szCs w:val="12"/>
        </w:rPr>
      </w:pPr>
    </w:p>
    <w:p w14:paraId="48D20D2E"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w:t>
      </w:r>
    </w:p>
    <w:p w14:paraId="3D506B1D"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"resourceType": "Bundle",</w:t>
      </w:r>
    </w:p>
    <w:p w14:paraId="512A035D"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"type": "transaction",</w:t>
      </w:r>
    </w:p>
    <w:p w14:paraId="53CFD9BB"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"entry": [</w:t>
      </w:r>
    </w:p>
    <w:p w14:paraId="67E0B7B1"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w:t>
      </w:r>
    </w:p>
    <w:p w14:paraId="32F3FC8F"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"resource": </w:t>
      </w:r>
      <w:proofErr w:type="gramStart"/>
      <w:r w:rsidRPr="00CD0293">
        <w:rPr>
          <w:rFonts w:ascii="Consolas" w:hAnsi="Consolas" w:cs="Consolas"/>
          <w:sz w:val="16"/>
          <w:szCs w:val="16"/>
        </w:rPr>
        <w:t>{ </w:t>
      </w:r>
      <w:r w:rsidRPr="00CD0293">
        <w:rPr>
          <w:rFonts w:ascii="Consolas" w:hAnsi="Consolas" w:cs="Consolas"/>
          <w:i/>
          <w:iCs/>
          <w:color w:val="4472C4" w:themeColor="accent1"/>
          <w:sz w:val="16"/>
          <w:szCs w:val="16"/>
        </w:rPr>
        <w:t>Observation</w:t>
      </w:r>
      <w:proofErr w:type="gramEnd"/>
      <w:r w:rsidRPr="00CD0293">
        <w:rPr>
          <w:rFonts w:ascii="Consolas" w:hAnsi="Consolas" w:cs="Consolas"/>
          <w:i/>
          <w:iCs/>
          <w:color w:val="4472C4" w:themeColor="accent1"/>
          <w:sz w:val="16"/>
          <w:szCs w:val="16"/>
        </w:rPr>
        <w:t> Resource Here</w:t>
      </w:r>
    </w:p>
    <w:p w14:paraId="552CCC12"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w:t>
      </w:r>
    </w:p>
    <w:p w14:paraId="329DAB60"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"request": {</w:t>
      </w:r>
    </w:p>
    <w:p w14:paraId="65C45DBC"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"method": "POST",</w:t>
      </w:r>
    </w:p>
    <w:p w14:paraId="394CE9A9"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"url": "Observation"</w:t>
      </w:r>
    </w:p>
    <w:p w14:paraId="56ACD59B"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w:t>
      </w:r>
    </w:p>
    <w:p w14:paraId="3F8B73A6"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w:t>
      </w:r>
    </w:p>
    <w:p w14:paraId="63E08710"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w:t>
      </w:r>
    </w:p>
    <w:p w14:paraId="37AA4FE6"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"resource": </w:t>
      </w:r>
      <w:proofErr w:type="gramStart"/>
      <w:r w:rsidRPr="00CD0293">
        <w:rPr>
          <w:rFonts w:ascii="Consolas" w:hAnsi="Consolas" w:cs="Consolas"/>
          <w:sz w:val="16"/>
          <w:szCs w:val="16"/>
        </w:rPr>
        <w:t>{ </w:t>
      </w:r>
      <w:r w:rsidRPr="00CD0293">
        <w:rPr>
          <w:rFonts w:ascii="Consolas" w:hAnsi="Consolas" w:cs="Consolas"/>
          <w:i/>
          <w:iCs/>
          <w:color w:val="4472C4" w:themeColor="accent1"/>
          <w:sz w:val="16"/>
          <w:szCs w:val="16"/>
        </w:rPr>
        <w:t>Observation</w:t>
      </w:r>
      <w:proofErr w:type="gramEnd"/>
      <w:r w:rsidRPr="00CD0293">
        <w:rPr>
          <w:rFonts w:ascii="Consolas" w:hAnsi="Consolas" w:cs="Consolas"/>
          <w:i/>
          <w:iCs/>
          <w:color w:val="4472C4" w:themeColor="accent1"/>
          <w:sz w:val="16"/>
          <w:szCs w:val="16"/>
        </w:rPr>
        <w:t> Resource Here</w:t>
      </w:r>
    </w:p>
    <w:p w14:paraId="1BC7F14A"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w:t>
      </w:r>
    </w:p>
    <w:p w14:paraId="60806957"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"request": {</w:t>
      </w:r>
    </w:p>
    <w:p w14:paraId="3956170E"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"method": "POST",</w:t>
      </w:r>
    </w:p>
    <w:p w14:paraId="36BF55DE"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"url": "Observation"</w:t>
      </w:r>
    </w:p>
    <w:p w14:paraId="654E010F"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w:t>
      </w:r>
    </w:p>
    <w:p w14:paraId="7C8B8D5D"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w:t>
      </w:r>
    </w:p>
    <w:p w14:paraId="10BB1EBA"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w:t>
      </w:r>
    </w:p>
    <w:p w14:paraId="75967572"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"resource": </w:t>
      </w:r>
      <w:proofErr w:type="gramStart"/>
      <w:r w:rsidRPr="00CD0293">
        <w:rPr>
          <w:rFonts w:ascii="Consolas" w:hAnsi="Consolas" w:cs="Consolas"/>
          <w:sz w:val="16"/>
          <w:szCs w:val="16"/>
        </w:rPr>
        <w:t>{ </w:t>
      </w:r>
      <w:r w:rsidRPr="00CD0293">
        <w:rPr>
          <w:rFonts w:ascii="Consolas" w:hAnsi="Consolas" w:cs="Consolas"/>
          <w:i/>
          <w:iCs/>
          <w:color w:val="4472C4" w:themeColor="accent1"/>
          <w:sz w:val="16"/>
          <w:szCs w:val="16"/>
        </w:rPr>
        <w:t>Observation</w:t>
      </w:r>
      <w:proofErr w:type="gramEnd"/>
      <w:r w:rsidRPr="00CD0293">
        <w:rPr>
          <w:rFonts w:ascii="Consolas" w:hAnsi="Consolas" w:cs="Consolas"/>
          <w:i/>
          <w:iCs/>
          <w:color w:val="4472C4" w:themeColor="accent1"/>
          <w:sz w:val="16"/>
          <w:szCs w:val="16"/>
        </w:rPr>
        <w:t> Resource Here</w:t>
      </w:r>
    </w:p>
    <w:p w14:paraId="2824993E"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w:t>
      </w:r>
    </w:p>
    <w:p w14:paraId="1F1798B2"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"request": {</w:t>
      </w:r>
    </w:p>
    <w:p w14:paraId="6749AED7"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"method": "POST",</w:t>
      </w:r>
    </w:p>
    <w:p w14:paraId="10C56791"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"url": "Observation"</w:t>
      </w:r>
    </w:p>
    <w:p w14:paraId="0022EA04" w14:textId="77777777"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w:t>
      </w:r>
    </w:p>
    <w:p w14:paraId="567841BE" w14:textId="53EEC34D"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w:t>
      </w:r>
    </w:p>
    <w:p w14:paraId="5E7EE8E5" w14:textId="7D810B88"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    ]</w:t>
      </w:r>
    </w:p>
    <w:p w14:paraId="45B97D5F" w14:textId="7B20464B" w:rsidR="00D27344" w:rsidRPr="00CD0293" w:rsidRDefault="00D27344" w:rsidP="00CD0293">
      <w:pPr>
        <w:pBdr>
          <w:top w:val="single" w:sz="4" w:space="1" w:color="auto"/>
          <w:left w:val="single" w:sz="4" w:space="4" w:color="auto"/>
          <w:bottom w:val="single" w:sz="4" w:space="1" w:color="auto"/>
          <w:right w:val="single" w:sz="4" w:space="4" w:color="auto"/>
        </w:pBdr>
        <w:ind w:left="450"/>
        <w:rPr>
          <w:rFonts w:ascii="Consolas" w:hAnsi="Consolas" w:cs="Consolas"/>
          <w:sz w:val="16"/>
          <w:szCs w:val="16"/>
        </w:rPr>
      </w:pPr>
      <w:r w:rsidRPr="00CD0293">
        <w:rPr>
          <w:rFonts w:ascii="Consolas" w:hAnsi="Consolas" w:cs="Consolas"/>
          <w:sz w:val="16"/>
          <w:szCs w:val="16"/>
        </w:rPr>
        <w:t>}</w:t>
      </w:r>
    </w:p>
    <w:p w14:paraId="6B49DB10" w14:textId="5FB9E892" w:rsidR="00D27344" w:rsidRDefault="00D27344" w:rsidP="00D27344"/>
    <w:p w14:paraId="0B65F6D1" w14:textId="77777777" w:rsidR="00D27344" w:rsidRDefault="00D27344" w:rsidP="00D27344">
      <w:pPr>
        <w:pStyle w:val="Heading1"/>
      </w:pPr>
      <w:bookmarkStart w:id="128" w:name="_Toc104540150"/>
      <w:r>
        <w:lastRenderedPageBreak/>
        <w:t>Submitting CRID/FHIR Data Using the Postman Client</w:t>
      </w:r>
      <w:bookmarkEnd w:id="128"/>
    </w:p>
    <w:p w14:paraId="61BA6918" w14:textId="77777777" w:rsidR="00D27344" w:rsidRDefault="00D27344" w:rsidP="00D27344"/>
    <w:p w14:paraId="475EAE43" w14:textId="77777777" w:rsidR="00D27344" w:rsidRPr="007522E1" w:rsidRDefault="00D27344" w:rsidP="00D27344">
      <w:pPr>
        <w:rPr>
          <w:sz w:val="22"/>
          <w:szCs w:val="22"/>
        </w:rPr>
      </w:pPr>
      <w:r w:rsidRPr="007522E1">
        <w:rPr>
          <w:sz w:val="22"/>
          <w:szCs w:val="22"/>
        </w:rPr>
        <w:t xml:space="preserve">The example API calls in this document are taken from the Postman API client. Postman allows a user to manually configure and test connecting to and interacting with different APIs. Using Postman is a great way to understand an API, see the responses, and submit limited data manually.  Once the API is well understood, then a custom client can be implemented programmatically using any number of REST client libraries. </w:t>
      </w:r>
    </w:p>
    <w:p w14:paraId="16501370" w14:textId="77777777" w:rsidR="00D27344" w:rsidRPr="007522E1" w:rsidRDefault="00D27344" w:rsidP="00D27344">
      <w:pPr>
        <w:rPr>
          <w:sz w:val="22"/>
          <w:szCs w:val="22"/>
        </w:rPr>
      </w:pPr>
    </w:p>
    <w:p w14:paraId="19067406" w14:textId="77777777" w:rsidR="00D27344" w:rsidRPr="007522E1" w:rsidRDefault="00D27344" w:rsidP="00D27344">
      <w:pPr>
        <w:rPr>
          <w:sz w:val="22"/>
          <w:szCs w:val="22"/>
        </w:rPr>
      </w:pPr>
      <w:r w:rsidRPr="007522E1">
        <w:rPr>
          <w:sz w:val="22"/>
          <w:szCs w:val="22"/>
        </w:rPr>
        <w:t xml:space="preserve">Postman includes the concept of a collection of requests. A collection file can be imported into Postman.  CIBMTR has a collection of requests that accomplish all the tasks in this user guide.  The collection is available upon request.  </w:t>
      </w:r>
    </w:p>
    <w:p w14:paraId="279DD6D5" w14:textId="77777777" w:rsidR="00D27344" w:rsidRDefault="00D27344" w:rsidP="00D27344">
      <w:r>
        <w:rPr>
          <w:noProof/>
        </w:rPr>
        <mc:AlternateContent>
          <mc:Choice Requires="wps">
            <w:drawing>
              <wp:anchor distT="0" distB="0" distL="114300" distR="114300" simplePos="0" relativeHeight="251679744" behindDoc="0" locked="0" layoutInCell="1" allowOverlap="1" wp14:anchorId="04DE8E32" wp14:editId="6901D2E0">
                <wp:simplePos x="0" y="0"/>
                <wp:positionH relativeFrom="column">
                  <wp:posOffset>1189990</wp:posOffset>
                </wp:positionH>
                <wp:positionV relativeFrom="paragraph">
                  <wp:posOffset>2428875</wp:posOffset>
                </wp:positionV>
                <wp:extent cx="3898900" cy="635"/>
                <wp:effectExtent l="0" t="0" r="6350" b="0"/>
                <wp:wrapTopAndBottom/>
                <wp:docPr id="199" name="Text Box 199"/>
                <wp:cNvGraphicFramePr/>
                <a:graphic xmlns:a="http://schemas.openxmlformats.org/drawingml/2006/main">
                  <a:graphicData uri="http://schemas.microsoft.com/office/word/2010/wordprocessingShape">
                    <wps:wsp>
                      <wps:cNvSpPr txBox="1"/>
                      <wps:spPr>
                        <a:xfrm>
                          <a:off x="0" y="0"/>
                          <a:ext cx="3898900" cy="635"/>
                        </a:xfrm>
                        <a:prstGeom prst="rect">
                          <a:avLst/>
                        </a:prstGeom>
                        <a:solidFill>
                          <a:prstClr val="white"/>
                        </a:solidFill>
                        <a:ln>
                          <a:noFill/>
                        </a:ln>
                      </wps:spPr>
                      <wps:txbx>
                        <w:txbxContent>
                          <w:p w14:paraId="4EA1C8E2" w14:textId="77777777" w:rsidR="009203DE" w:rsidRPr="00EA47D6" w:rsidRDefault="009203DE" w:rsidP="00D27344">
                            <w:pPr>
                              <w:pStyle w:val="Caption"/>
                              <w:jc w:val="center"/>
                              <w:rPr>
                                <w:noProof/>
                              </w:rPr>
                            </w:pPr>
                            <w:r>
                              <w:t xml:space="preserve">Figure9: </w:t>
                            </w:r>
                            <w:r w:rsidRPr="00A003B7">
                              <w:t>Example POSTMAN collection of requests available from CIBMTR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DE8E32" id="Text Box 199" o:spid="_x0000_s1031" type="#_x0000_t202" style="position:absolute;margin-left:93.7pt;margin-top:191.25pt;width:307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" stroked="f">
                <v:textbox style="mso-fit-shape-to-text:t" inset="0,0,0,0">
                  <w:txbxContent>
                    <w:p w14:paraId="4EA1C8E2" w14:textId="77777777" w:rsidR="009203DE" w:rsidRPr="00EA47D6" w:rsidRDefault="009203DE" w:rsidP="00D27344">
                      <w:pPr>
                        <w:pStyle w:val="Caption"/>
                        <w:jc w:val="center"/>
                        <w:rPr>
                          <w:noProof/>
                        </w:rPr>
                      </w:pPr>
                      <w:r>
                        <w:t xml:space="preserve">Figure9: </w:t>
                      </w:r>
                      <w:r w:rsidRPr="00A003B7">
                        <w:t>Example POSTMAN collection of requests available from CIBMTR</w:t>
                      </w:r>
                    </w:p>
                  </w:txbxContent>
                </v:textbox>
                <w10:wrap type="topAndBottom"/>
              </v:shape>
            </w:pict>
          </mc:Fallback>
        </mc:AlternateContent>
      </w:r>
      <w:r>
        <w:rPr>
          <w:noProof/>
        </w:rPr>
        <w:drawing>
          <wp:anchor distT="0" distB="0" distL="114300" distR="114300" simplePos="0" relativeHeight="251678720" behindDoc="0" locked="0" layoutInCell="1" allowOverlap="1" wp14:anchorId="0603DCDB" wp14:editId="5D3C6C3D">
            <wp:simplePos x="0" y="0"/>
            <wp:positionH relativeFrom="margin">
              <wp:align>center</wp:align>
            </wp:positionH>
            <wp:positionV relativeFrom="paragraph">
              <wp:posOffset>211934</wp:posOffset>
            </wp:positionV>
            <wp:extent cx="2789653" cy="2159299"/>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9653" cy="2159299"/>
                    </a:xfrm>
                    <a:prstGeom prst="rect">
                      <a:avLst/>
                    </a:prstGeom>
                  </pic:spPr>
                </pic:pic>
              </a:graphicData>
            </a:graphic>
          </wp:anchor>
        </w:drawing>
      </w:r>
    </w:p>
    <w:p w14:paraId="6D477C3F" w14:textId="77777777" w:rsidR="00D27344" w:rsidRDefault="00D27344" w:rsidP="00D27344"/>
    <w:p w14:paraId="6A76790A" w14:textId="77777777" w:rsidR="00D27344" w:rsidRPr="007522E1" w:rsidRDefault="00D27344" w:rsidP="00D27344">
      <w:pPr>
        <w:rPr>
          <w:sz w:val="22"/>
          <w:szCs w:val="22"/>
        </w:rPr>
      </w:pPr>
      <w:r w:rsidRPr="007522E1">
        <w:rPr>
          <w:sz w:val="22"/>
          <w:szCs w:val="22"/>
        </w:rPr>
        <w:t xml:space="preserve">Postman also includes the option to run a pre-request script before making an API request. The CIBMTR collection includes a pre-request script that can get the authentication token automatically each time a request is made. These and other simplifications of the process make Postman an excellent tool for exploring, developing, and using the CIBMTR Direct FHIR service APIs for submitting patient data.   </w:t>
      </w:r>
    </w:p>
    <w:p w14:paraId="5E0E7416" w14:textId="77777777" w:rsidR="00D27344" w:rsidRPr="007522E1" w:rsidRDefault="00D27344" w:rsidP="00D27344">
      <w:pPr>
        <w:rPr>
          <w:sz w:val="22"/>
          <w:szCs w:val="22"/>
        </w:rPr>
      </w:pPr>
    </w:p>
    <w:p w14:paraId="6B8848B4" w14:textId="77777777" w:rsidR="00D27344" w:rsidRPr="007522E1" w:rsidRDefault="00D27344" w:rsidP="00D27344">
      <w:pPr>
        <w:rPr>
          <w:sz w:val="22"/>
          <w:szCs w:val="22"/>
        </w:rPr>
      </w:pPr>
      <w:r w:rsidRPr="007522E1">
        <w:rPr>
          <w:sz w:val="22"/>
          <w:szCs w:val="22"/>
        </w:rPr>
        <w:t>NOTE: Requesting a new token for manual requests should not cause Okta to rate-limit these requests.  However, automated systems must cache and re-use the authentication token to avoid errors.  Tokens are valid for 30 minutes in the production environment.</w:t>
      </w:r>
    </w:p>
    <w:p w14:paraId="0E9E4198" w14:textId="77777777" w:rsidR="00D27344" w:rsidRDefault="00D27344" w:rsidP="00D27344"/>
    <w:p w14:paraId="684713F2" w14:textId="77777777" w:rsidR="00D27344" w:rsidRDefault="00D27344" w:rsidP="00D27344">
      <w:r>
        <w:br w:type="page"/>
      </w:r>
    </w:p>
    <w:p w14:paraId="09D51FCE" w14:textId="77777777" w:rsidR="00D27344" w:rsidRDefault="00D27344" w:rsidP="00D27344">
      <w:pPr>
        <w:pStyle w:val="Heading1"/>
      </w:pPr>
      <w:bookmarkStart w:id="129" w:name="_Toc104540151"/>
      <w:r>
        <w:lastRenderedPageBreak/>
        <w:t>Appendix 1: CIBMTR Supported Labs and Associated LOINC Codes</w:t>
      </w:r>
      <w:bookmarkEnd w:id="129"/>
    </w:p>
    <w:p w14:paraId="5031E319" w14:textId="77777777" w:rsidR="00D27344" w:rsidRDefault="00D27344" w:rsidP="00D27344"/>
    <w:p w14:paraId="7919C50E" w14:textId="44E75E36" w:rsidR="000A5EE1" w:rsidRDefault="00D27344" w:rsidP="000A5EE1">
      <w:pPr>
        <w:rPr>
          <w:sz w:val="22"/>
          <w:szCs w:val="22"/>
        </w:rPr>
      </w:pPr>
      <w:r w:rsidRPr="007522E1">
        <w:rPr>
          <w:sz w:val="22"/>
          <w:szCs w:val="22"/>
        </w:rPr>
        <w:t>CIBMTR currently supports submission of lab measurements collected prior to and post-HCT transfusion.  When submitting FHIR Observation resources, one of the below supported LOINC codes must be used in the code section of the resource.  Selecting the correct LOINC code to use to represent the clinical concept of the lab data should be done by someone clinically trained to understand the lab measurement and corresponding LOINC code.  Lab quantities should always include the corresponding unit of measure coded using the UCUM standard vocabulary.</w:t>
      </w:r>
      <w:del w:id="130" w:author="Bob Milius" w:date="2022-05-27T10:33:00Z">
        <w:r w:rsidRPr="007522E1" w:rsidDel="00CC77BA">
          <w:rPr>
            <w:sz w:val="22"/>
            <w:szCs w:val="22"/>
          </w:rPr>
          <w:delText xml:space="preserve">  The color in the below list indicates a measurement type (i.e. count, concentration, density, percent, etc)</w:delText>
        </w:r>
        <w:r w:rsidR="000A5EE1" w:rsidDel="00CC77BA">
          <w:rPr>
            <w:sz w:val="22"/>
            <w:szCs w:val="22"/>
          </w:rPr>
          <w:delText xml:space="preserve">. </w:delText>
        </w:r>
      </w:del>
    </w:p>
    <w:p w14:paraId="4463E5B7" w14:textId="77777777" w:rsidR="000A5EE1" w:rsidRDefault="000A5EE1" w:rsidP="000A5EE1">
      <w:pPr>
        <w:rPr>
          <w:sz w:val="22"/>
          <w:szCs w:val="22"/>
        </w:rPr>
      </w:pPr>
    </w:p>
    <w:p w14:paraId="3B43B579" w14:textId="6CA9AD22" w:rsidR="000A5EE1" w:rsidRDefault="000A5EE1" w:rsidP="000A5EE1">
      <w:pPr>
        <w:rPr>
          <w:sz w:val="22"/>
          <w:szCs w:val="22"/>
        </w:rPr>
      </w:pPr>
      <w:r>
        <w:rPr>
          <w:sz w:val="22"/>
          <w:szCs w:val="22"/>
        </w:rPr>
        <w:t>A FHIR ValueSet representing these codes can be found on</w:t>
      </w:r>
    </w:p>
    <w:p w14:paraId="24E217F1" w14:textId="45244774" w:rsidR="00D27344" w:rsidRPr="00CD0293" w:rsidRDefault="00CC77BA">
      <w:pPr>
        <w:rPr>
          <w:rFonts w:ascii="Consolas" w:hAnsi="Consolas" w:cs="Consolas"/>
          <w:sz w:val="18"/>
          <w:szCs w:val="18"/>
        </w:rPr>
      </w:pPr>
      <w:ins w:id="131" w:author="Bob Milius" w:date="2022-05-27T10:32:00Z">
        <w:r>
          <w:rPr>
            <w:rFonts w:ascii="Consolas" w:hAnsi="Consolas" w:cs="Consolas"/>
            <w:sz w:val="18"/>
            <w:szCs w:val="18"/>
          </w:rPr>
          <w:fldChar w:fldCharType="begin"/>
        </w:r>
        <w:r>
          <w:rPr>
            <w:rFonts w:ascii="Consolas" w:hAnsi="Consolas" w:cs="Consolas"/>
            <w:sz w:val="18"/>
            <w:szCs w:val="18"/>
          </w:rPr>
          <w:instrText xml:space="preserve"> HYPERLINK "</w:instrText>
        </w:r>
      </w:ins>
      <w:r w:rsidRPr="00CC77BA">
        <w:rPr>
          <w:rFonts w:ascii="Consolas" w:hAnsi="Consolas" w:cs="Consolas"/>
          <w:sz w:val="18"/>
          <w:szCs w:val="18"/>
          <w:rPrChange w:id="132" w:author="Bob Milius" w:date="2022-05-27T10:32:00Z">
            <w:rPr>
              <w:rStyle w:val="Hyperlink"/>
              <w:rFonts w:ascii="Consolas" w:hAnsi="Consolas" w:cs="Consolas"/>
              <w:sz w:val="18"/>
              <w:szCs w:val="18"/>
            </w:rPr>
          </w:rPrChange>
        </w:rPr>
        <w:instrText>https://fhir.nmdp.org/ig/cibmtr-reporting/ValueSet-cibmtr-priority-variables-202</w:instrText>
      </w:r>
      <w:ins w:id="133" w:author="Bob Milius" w:date="2022-05-27T10:32:00Z">
        <w:r w:rsidRPr="00CC77BA">
          <w:rPr>
            <w:rFonts w:ascii="Consolas" w:hAnsi="Consolas" w:cs="Consolas"/>
            <w:sz w:val="18"/>
            <w:szCs w:val="18"/>
            <w:rPrChange w:id="134" w:author="Bob Milius" w:date="2022-05-27T10:32:00Z">
              <w:rPr>
                <w:rStyle w:val="Hyperlink"/>
                <w:rFonts w:ascii="Consolas" w:hAnsi="Consolas" w:cs="Consolas"/>
                <w:sz w:val="18"/>
                <w:szCs w:val="18"/>
              </w:rPr>
            </w:rPrChange>
          </w:rPr>
          <w:instrText>2</w:instrText>
        </w:r>
      </w:ins>
      <w:r w:rsidRPr="00CC77BA">
        <w:rPr>
          <w:rFonts w:ascii="Consolas" w:hAnsi="Consolas" w:cs="Consolas"/>
          <w:sz w:val="18"/>
          <w:szCs w:val="18"/>
          <w:rPrChange w:id="135" w:author="Bob Milius" w:date="2022-05-27T10:32:00Z">
            <w:rPr>
              <w:rStyle w:val="Hyperlink"/>
              <w:rFonts w:ascii="Consolas" w:hAnsi="Consolas" w:cs="Consolas"/>
              <w:sz w:val="18"/>
              <w:szCs w:val="18"/>
            </w:rPr>
          </w:rPrChange>
        </w:rPr>
        <w:instrText>.html</w:instrText>
      </w:r>
      <w:ins w:id="136" w:author="Bob Milius" w:date="2022-05-27T10:32:00Z">
        <w:r>
          <w:rPr>
            <w:rFonts w:ascii="Consolas" w:hAnsi="Consolas" w:cs="Consolas"/>
            <w:sz w:val="18"/>
            <w:szCs w:val="18"/>
          </w:rPr>
          <w:instrText xml:space="preserve">" </w:instrText>
        </w:r>
        <w:r>
          <w:rPr>
            <w:rFonts w:ascii="Consolas" w:hAnsi="Consolas" w:cs="Consolas"/>
            <w:sz w:val="18"/>
            <w:szCs w:val="18"/>
          </w:rPr>
          <w:fldChar w:fldCharType="separate"/>
        </w:r>
      </w:ins>
      <w:r w:rsidRPr="00CC77BA">
        <w:rPr>
          <w:rStyle w:val="Hyperlink"/>
          <w:rFonts w:ascii="Consolas" w:hAnsi="Consolas" w:cs="Consolas"/>
          <w:sz w:val="18"/>
          <w:szCs w:val="18"/>
        </w:rPr>
        <w:t>https://fhir.nmdp.org/ig/cibmtr-reporting/ValueSet-cibmtr-priority-variables-202</w:t>
      </w:r>
      <w:ins w:id="137" w:author="Bob Milius" w:date="2022-05-27T10:32:00Z">
        <w:r w:rsidRPr="00CC77BA">
          <w:rPr>
            <w:rStyle w:val="Hyperlink"/>
            <w:rFonts w:ascii="Consolas" w:hAnsi="Consolas" w:cs="Consolas"/>
            <w:sz w:val="18"/>
            <w:szCs w:val="18"/>
          </w:rPr>
          <w:t>2</w:t>
        </w:r>
      </w:ins>
      <w:del w:id="138" w:author="Bob Milius" w:date="2022-05-27T10:32:00Z">
        <w:r w:rsidRPr="00CC77BA" w:rsidDel="00CC77BA">
          <w:rPr>
            <w:rStyle w:val="Hyperlink"/>
            <w:rFonts w:ascii="Consolas" w:hAnsi="Consolas" w:cs="Consolas"/>
            <w:sz w:val="18"/>
            <w:szCs w:val="18"/>
          </w:rPr>
          <w:delText>1</w:delText>
        </w:r>
      </w:del>
      <w:r w:rsidRPr="00CC77BA">
        <w:rPr>
          <w:rStyle w:val="Hyperlink"/>
          <w:rFonts w:ascii="Consolas" w:hAnsi="Consolas" w:cs="Consolas"/>
          <w:sz w:val="18"/>
          <w:szCs w:val="18"/>
        </w:rPr>
        <w:t>.html</w:t>
      </w:r>
      <w:ins w:id="139" w:author="Bob Milius" w:date="2022-05-27T10:32:00Z">
        <w:r>
          <w:rPr>
            <w:rFonts w:ascii="Consolas" w:hAnsi="Consolas" w:cs="Consolas"/>
            <w:sz w:val="18"/>
            <w:szCs w:val="18"/>
          </w:rPr>
          <w:fldChar w:fldCharType="end"/>
        </w:r>
      </w:ins>
      <w:r w:rsidR="000A5EE1">
        <w:rPr>
          <w:rFonts w:ascii="Consolas" w:hAnsi="Consolas" w:cs="Consolas"/>
          <w:sz w:val="18"/>
          <w:szCs w:val="18"/>
        </w:rPr>
        <w:t xml:space="preserve"> </w:t>
      </w:r>
    </w:p>
    <w:p w14:paraId="10BD3492" w14:textId="77777777" w:rsidR="00D27344" w:rsidRPr="007522E1" w:rsidRDefault="00D27344" w:rsidP="00D27344">
      <w:pPr>
        <w:rPr>
          <w:sz w:val="22"/>
          <w:szCs w:val="22"/>
        </w:rPr>
      </w:pPr>
    </w:p>
    <w:tbl>
      <w:tblPr>
        <w:tblW w:w="9535" w:type="dxa"/>
        <w:tblLook w:val="04A0" w:firstRow="1" w:lastRow="0" w:firstColumn="1" w:lastColumn="0" w:noHBand="0" w:noVBand="1"/>
      </w:tblPr>
      <w:tblGrid>
        <w:gridCol w:w="2267"/>
        <w:gridCol w:w="7268"/>
      </w:tblGrid>
      <w:tr w:rsidR="00D27344" w:rsidRPr="007522E1" w:rsidDel="00CC77BA" w14:paraId="3B7170E8" w14:textId="1E22C8FB" w:rsidTr="009203DE">
        <w:trPr>
          <w:trHeight w:val="292"/>
          <w:del w:id="140" w:author="Bob Milius" w:date="2022-05-27T10:32:00Z"/>
        </w:trPr>
        <w:tc>
          <w:tcPr>
            <w:tcW w:w="9535" w:type="dxa"/>
            <w:gridSpan w:val="2"/>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14:paraId="45968B79" w14:textId="5AA59A71" w:rsidR="00D27344" w:rsidRPr="007522E1" w:rsidDel="00CC77BA" w:rsidRDefault="00D27344" w:rsidP="009203DE">
            <w:pPr>
              <w:jc w:val="center"/>
              <w:rPr>
                <w:del w:id="141" w:author="Bob Milius" w:date="2022-05-27T10:32:00Z"/>
                <w:rFonts w:ascii="Calibri" w:eastAsia="Times New Roman" w:hAnsi="Calibri" w:cs="Calibri"/>
                <w:b/>
                <w:bCs/>
                <w:color w:val="000000"/>
                <w:sz w:val="22"/>
                <w:szCs w:val="22"/>
                <w:u w:val="single"/>
              </w:rPr>
            </w:pPr>
            <w:del w:id="142" w:author="Bob Milius" w:date="2022-05-27T10:32:00Z">
              <w:r w:rsidRPr="007522E1" w:rsidDel="00CC77BA">
                <w:rPr>
                  <w:rFonts w:ascii="Calibri" w:eastAsia="Times New Roman" w:hAnsi="Calibri" w:cs="Calibri"/>
                  <w:b/>
                  <w:bCs/>
                  <w:color w:val="000000"/>
                  <w:sz w:val="22"/>
                  <w:szCs w:val="22"/>
                  <w:u w:val="single"/>
                </w:rPr>
                <w:delText>CBC with WBC Differential</w:delText>
              </w:r>
            </w:del>
          </w:p>
        </w:tc>
      </w:tr>
      <w:tr w:rsidR="00D27344" w:rsidRPr="007522E1" w:rsidDel="00CC77BA" w14:paraId="3A1EA6D2" w14:textId="5AD3A37F" w:rsidTr="009203DE">
        <w:trPr>
          <w:trHeight w:val="292"/>
          <w:del w:id="143"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0A0546DB" w14:textId="02E56157" w:rsidR="00D27344" w:rsidRPr="007522E1" w:rsidDel="00CC77BA" w:rsidRDefault="00D27344" w:rsidP="009203DE">
            <w:pPr>
              <w:rPr>
                <w:del w:id="144" w:author="Bob Milius" w:date="2022-05-27T10:32:00Z"/>
                <w:rFonts w:ascii="Calibri" w:eastAsia="Times New Roman" w:hAnsi="Calibri" w:cs="Calibri"/>
                <w:b/>
                <w:bCs/>
                <w:color w:val="000000"/>
                <w:sz w:val="22"/>
                <w:szCs w:val="22"/>
              </w:rPr>
            </w:pPr>
            <w:del w:id="145" w:author="Bob Milius" w:date="2022-05-27T10:32:00Z">
              <w:r w:rsidRPr="007522E1" w:rsidDel="00CC77BA">
                <w:rPr>
                  <w:rFonts w:ascii="Calibri" w:eastAsia="Times New Roman" w:hAnsi="Calibri" w:cs="Calibri"/>
                  <w:b/>
                  <w:bCs/>
                  <w:color w:val="000000"/>
                  <w:sz w:val="22"/>
                  <w:szCs w:val="22"/>
                </w:rPr>
                <w:delText>WBC</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077BF97B" w14:textId="407EC836" w:rsidR="00D27344" w:rsidRPr="007522E1" w:rsidDel="00CC77BA" w:rsidRDefault="00D27344" w:rsidP="009203DE">
            <w:pPr>
              <w:rPr>
                <w:del w:id="146" w:author="Bob Milius" w:date="2022-05-27T10:32:00Z"/>
                <w:rFonts w:ascii="Calibri" w:eastAsia="Times New Roman" w:hAnsi="Calibri" w:cs="Calibri"/>
                <w:color w:val="000000"/>
                <w:sz w:val="22"/>
                <w:szCs w:val="22"/>
              </w:rPr>
            </w:pPr>
            <w:del w:id="147"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12F6B1C8" w14:textId="59D1A95E" w:rsidTr="009203DE">
        <w:trPr>
          <w:trHeight w:val="292"/>
          <w:del w:id="148"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44F2968A" w14:textId="5E69D816" w:rsidR="00D27344" w:rsidRPr="007522E1" w:rsidDel="00CC77BA" w:rsidRDefault="00D27344" w:rsidP="009203DE">
            <w:pPr>
              <w:rPr>
                <w:del w:id="149" w:author="Bob Milius" w:date="2022-05-27T10:32:00Z"/>
                <w:rFonts w:ascii="Calibri" w:eastAsia="Times New Roman" w:hAnsi="Calibri" w:cs="Calibri"/>
                <w:color w:val="000000"/>
                <w:sz w:val="22"/>
                <w:szCs w:val="22"/>
              </w:rPr>
            </w:pPr>
            <w:del w:id="150" w:author="Bob Milius" w:date="2022-05-27T10:32:00Z">
              <w:r w:rsidRPr="007522E1" w:rsidDel="00CC77BA">
                <w:rPr>
                  <w:rFonts w:ascii="Calibri" w:eastAsia="Times New Roman" w:hAnsi="Calibri" w:cs="Calibri"/>
                  <w:color w:val="000000"/>
                  <w:sz w:val="22"/>
                  <w:szCs w:val="22"/>
                </w:rPr>
                <w:delText>26464-8</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2985F437" w14:textId="3FFFF7C9" w:rsidR="00D27344" w:rsidRPr="007522E1" w:rsidDel="00CC77BA" w:rsidRDefault="00D27344" w:rsidP="009203DE">
            <w:pPr>
              <w:ind w:right="76"/>
              <w:rPr>
                <w:del w:id="151" w:author="Bob Milius" w:date="2022-05-27T10:32:00Z"/>
                <w:rFonts w:ascii="Calibri" w:eastAsia="Times New Roman" w:hAnsi="Calibri" w:cs="Calibri"/>
                <w:color w:val="000000"/>
                <w:sz w:val="22"/>
                <w:szCs w:val="22"/>
              </w:rPr>
            </w:pPr>
            <w:del w:id="152" w:author="Bob Milius" w:date="2022-05-27T10:32:00Z">
              <w:r w:rsidRPr="007522E1" w:rsidDel="00CC77BA">
                <w:rPr>
                  <w:rFonts w:ascii="Calibri" w:eastAsia="Times New Roman" w:hAnsi="Calibri" w:cs="Calibri"/>
                  <w:color w:val="000000"/>
                  <w:sz w:val="22"/>
                  <w:szCs w:val="22"/>
                </w:rPr>
                <w:delText>Leukocytes [#/volume] in Blood</w:delText>
              </w:r>
            </w:del>
          </w:p>
        </w:tc>
      </w:tr>
      <w:tr w:rsidR="00D27344" w:rsidRPr="007522E1" w:rsidDel="00CC77BA" w14:paraId="63DEFB87" w14:textId="083070C7" w:rsidTr="009203DE">
        <w:trPr>
          <w:trHeight w:val="292"/>
          <w:del w:id="153"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1D0F0A4B" w14:textId="5BE647EA" w:rsidR="00D27344" w:rsidRPr="007522E1" w:rsidDel="00CC77BA" w:rsidRDefault="00D27344" w:rsidP="009203DE">
            <w:pPr>
              <w:rPr>
                <w:del w:id="154" w:author="Bob Milius" w:date="2022-05-27T10:32:00Z"/>
                <w:rFonts w:ascii="Calibri" w:eastAsia="Times New Roman" w:hAnsi="Calibri" w:cs="Calibri"/>
                <w:color w:val="000000"/>
                <w:sz w:val="22"/>
                <w:szCs w:val="22"/>
              </w:rPr>
            </w:pPr>
            <w:del w:id="155" w:author="Bob Milius" w:date="2022-05-27T10:32:00Z">
              <w:r w:rsidRPr="007522E1" w:rsidDel="00CC77BA">
                <w:rPr>
                  <w:rFonts w:ascii="Calibri" w:eastAsia="Times New Roman" w:hAnsi="Calibri" w:cs="Calibri"/>
                  <w:color w:val="000000"/>
                  <w:sz w:val="22"/>
                  <w:szCs w:val="22"/>
                </w:rPr>
                <w:delText>6690-2</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650AA168" w14:textId="3D6FE1A6" w:rsidR="00D27344" w:rsidRPr="007522E1" w:rsidDel="00CC77BA" w:rsidRDefault="00D27344" w:rsidP="009203DE">
            <w:pPr>
              <w:rPr>
                <w:del w:id="156" w:author="Bob Milius" w:date="2022-05-27T10:32:00Z"/>
                <w:rFonts w:ascii="Calibri" w:eastAsia="Times New Roman" w:hAnsi="Calibri" w:cs="Calibri"/>
                <w:color w:val="000000"/>
                <w:sz w:val="22"/>
                <w:szCs w:val="22"/>
              </w:rPr>
            </w:pPr>
            <w:del w:id="157" w:author="Bob Milius" w:date="2022-05-27T10:32:00Z">
              <w:r w:rsidRPr="007522E1" w:rsidDel="00CC77BA">
                <w:rPr>
                  <w:rFonts w:ascii="Calibri" w:eastAsia="Times New Roman" w:hAnsi="Calibri" w:cs="Calibri"/>
                  <w:color w:val="000000"/>
                  <w:sz w:val="22"/>
                  <w:szCs w:val="22"/>
                </w:rPr>
                <w:delText>Leukocytes [#/volume] in Blood by Automated count</w:delText>
              </w:r>
            </w:del>
          </w:p>
        </w:tc>
      </w:tr>
      <w:tr w:rsidR="00D27344" w:rsidRPr="007522E1" w:rsidDel="00CC77BA" w14:paraId="7DC36B0D" w14:textId="5FEB3736" w:rsidTr="009203DE">
        <w:trPr>
          <w:trHeight w:val="292"/>
          <w:del w:id="158"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7C6467B2" w14:textId="0C124139" w:rsidR="00D27344" w:rsidRPr="007522E1" w:rsidDel="00CC77BA" w:rsidRDefault="00D27344" w:rsidP="009203DE">
            <w:pPr>
              <w:rPr>
                <w:del w:id="159" w:author="Bob Milius" w:date="2022-05-27T10:32:00Z"/>
                <w:rFonts w:ascii="Calibri" w:eastAsia="Times New Roman" w:hAnsi="Calibri" w:cs="Calibri"/>
                <w:color w:val="000000"/>
                <w:sz w:val="22"/>
                <w:szCs w:val="22"/>
              </w:rPr>
            </w:pPr>
            <w:del w:id="160" w:author="Bob Milius" w:date="2022-05-27T10:32:00Z">
              <w:r w:rsidRPr="007522E1" w:rsidDel="00CC77BA">
                <w:rPr>
                  <w:rFonts w:ascii="Calibri" w:eastAsia="Times New Roman" w:hAnsi="Calibri" w:cs="Calibri"/>
                  <w:color w:val="000000"/>
                  <w:sz w:val="22"/>
                  <w:szCs w:val="22"/>
                </w:rPr>
                <w:delText>49498-9</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32EB08F5" w14:textId="0B8DF48B" w:rsidR="00D27344" w:rsidRPr="007522E1" w:rsidDel="00CC77BA" w:rsidRDefault="00D27344" w:rsidP="009203DE">
            <w:pPr>
              <w:rPr>
                <w:del w:id="161" w:author="Bob Milius" w:date="2022-05-27T10:32:00Z"/>
                <w:rFonts w:ascii="Calibri" w:eastAsia="Times New Roman" w:hAnsi="Calibri" w:cs="Calibri"/>
                <w:color w:val="000000"/>
                <w:sz w:val="22"/>
                <w:szCs w:val="22"/>
              </w:rPr>
            </w:pPr>
            <w:del w:id="162" w:author="Bob Milius" w:date="2022-05-27T10:32:00Z">
              <w:r w:rsidRPr="007522E1" w:rsidDel="00CC77BA">
                <w:rPr>
                  <w:rFonts w:ascii="Calibri" w:eastAsia="Times New Roman" w:hAnsi="Calibri" w:cs="Calibri"/>
                  <w:color w:val="000000"/>
                  <w:sz w:val="22"/>
                  <w:szCs w:val="22"/>
                </w:rPr>
                <w:delText>Leukocytes [#/volume] in Blood by Estimate</w:delText>
              </w:r>
            </w:del>
          </w:p>
        </w:tc>
      </w:tr>
      <w:tr w:rsidR="00D27344" w:rsidRPr="007522E1" w:rsidDel="00CC77BA" w14:paraId="5C9B7240" w14:textId="6687BA7D" w:rsidTr="009203DE">
        <w:trPr>
          <w:trHeight w:val="292"/>
          <w:del w:id="163"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4CEEDFF0" w14:textId="0DF9F3FB" w:rsidR="00D27344" w:rsidRPr="007522E1" w:rsidDel="00CC77BA" w:rsidRDefault="00D27344" w:rsidP="009203DE">
            <w:pPr>
              <w:rPr>
                <w:del w:id="164" w:author="Bob Milius" w:date="2022-05-27T10:32:00Z"/>
                <w:rFonts w:ascii="Calibri" w:eastAsia="Times New Roman" w:hAnsi="Calibri" w:cs="Calibri"/>
                <w:color w:val="000000"/>
                <w:sz w:val="22"/>
                <w:szCs w:val="22"/>
              </w:rPr>
            </w:pPr>
            <w:del w:id="165" w:author="Bob Milius" w:date="2022-05-27T10:32:00Z">
              <w:r w:rsidRPr="007522E1" w:rsidDel="00CC77BA">
                <w:rPr>
                  <w:rFonts w:ascii="Calibri" w:eastAsia="Times New Roman" w:hAnsi="Calibri" w:cs="Calibri"/>
                  <w:color w:val="000000"/>
                  <w:sz w:val="22"/>
                  <w:szCs w:val="22"/>
                </w:rPr>
                <w:delText>804-5</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0311CABD" w14:textId="43E29555" w:rsidR="00D27344" w:rsidRPr="007522E1" w:rsidDel="00CC77BA" w:rsidRDefault="00D27344" w:rsidP="009203DE">
            <w:pPr>
              <w:rPr>
                <w:del w:id="166" w:author="Bob Milius" w:date="2022-05-27T10:32:00Z"/>
                <w:rFonts w:ascii="Calibri" w:eastAsia="Times New Roman" w:hAnsi="Calibri" w:cs="Calibri"/>
                <w:color w:val="000000"/>
                <w:sz w:val="22"/>
                <w:szCs w:val="22"/>
              </w:rPr>
            </w:pPr>
            <w:del w:id="167" w:author="Bob Milius" w:date="2022-05-27T10:32:00Z">
              <w:r w:rsidRPr="007522E1" w:rsidDel="00CC77BA">
                <w:rPr>
                  <w:rFonts w:ascii="Calibri" w:eastAsia="Times New Roman" w:hAnsi="Calibri" w:cs="Calibri"/>
                  <w:color w:val="000000"/>
                  <w:sz w:val="22"/>
                  <w:szCs w:val="22"/>
                </w:rPr>
                <w:delText>Leukocytes [#/volume] in Blood by Manual count</w:delText>
              </w:r>
            </w:del>
          </w:p>
        </w:tc>
      </w:tr>
      <w:tr w:rsidR="00D27344" w:rsidRPr="007522E1" w:rsidDel="00CC77BA" w14:paraId="4FFA1599" w14:textId="650B29B2" w:rsidTr="009203DE">
        <w:trPr>
          <w:trHeight w:val="292"/>
          <w:del w:id="168" w:author="Bob Milius" w:date="2022-05-27T10:32:00Z"/>
        </w:trPr>
        <w:tc>
          <w:tcPr>
            <w:tcW w:w="9535" w:type="dxa"/>
            <w:gridSpan w:val="2"/>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14:paraId="527AE6EE" w14:textId="237BF24D" w:rsidR="00D27344" w:rsidRPr="007522E1" w:rsidDel="00CC77BA" w:rsidRDefault="00D27344" w:rsidP="009203DE">
            <w:pPr>
              <w:jc w:val="center"/>
              <w:rPr>
                <w:del w:id="169" w:author="Bob Milius" w:date="2022-05-27T10:32:00Z"/>
                <w:rFonts w:ascii="Calibri" w:eastAsia="Times New Roman" w:hAnsi="Calibri" w:cs="Calibri"/>
                <w:color w:val="000000"/>
                <w:sz w:val="22"/>
                <w:szCs w:val="22"/>
              </w:rPr>
            </w:pPr>
            <w:del w:id="170"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06F08808" w14:textId="3D6D4CB6" w:rsidTr="009203DE">
        <w:trPr>
          <w:trHeight w:val="292"/>
          <w:del w:id="171"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481B5FF4" w14:textId="03CEFE5A" w:rsidR="00D27344" w:rsidRPr="007522E1" w:rsidDel="00CC77BA" w:rsidRDefault="00D27344" w:rsidP="009203DE">
            <w:pPr>
              <w:rPr>
                <w:del w:id="172" w:author="Bob Milius" w:date="2022-05-27T10:32:00Z"/>
                <w:rFonts w:ascii="Calibri" w:eastAsia="Times New Roman" w:hAnsi="Calibri" w:cs="Calibri"/>
                <w:b/>
                <w:bCs/>
                <w:color w:val="000000"/>
                <w:sz w:val="22"/>
                <w:szCs w:val="22"/>
              </w:rPr>
            </w:pPr>
            <w:del w:id="173" w:author="Bob Milius" w:date="2022-05-27T10:32:00Z">
              <w:r w:rsidRPr="007522E1" w:rsidDel="00CC77BA">
                <w:rPr>
                  <w:rFonts w:ascii="Calibri" w:eastAsia="Times New Roman" w:hAnsi="Calibri" w:cs="Calibri"/>
                  <w:b/>
                  <w:bCs/>
                  <w:color w:val="000000"/>
                  <w:sz w:val="22"/>
                  <w:szCs w:val="22"/>
                </w:rPr>
                <w:delText>RBC</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5D3CF785" w14:textId="2A4BEA6E" w:rsidR="00D27344" w:rsidRPr="007522E1" w:rsidDel="00CC77BA" w:rsidRDefault="00D27344" w:rsidP="009203DE">
            <w:pPr>
              <w:rPr>
                <w:del w:id="174" w:author="Bob Milius" w:date="2022-05-27T10:32:00Z"/>
                <w:rFonts w:ascii="Calibri" w:eastAsia="Times New Roman" w:hAnsi="Calibri" w:cs="Calibri"/>
                <w:color w:val="000000"/>
                <w:sz w:val="22"/>
                <w:szCs w:val="22"/>
              </w:rPr>
            </w:pPr>
            <w:del w:id="175"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2FAF6890" w14:textId="67481BA2" w:rsidTr="009203DE">
        <w:trPr>
          <w:trHeight w:val="292"/>
          <w:del w:id="176"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549F3ECC" w14:textId="0CBE9E04" w:rsidR="00D27344" w:rsidRPr="007522E1" w:rsidDel="00CC77BA" w:rsidRDefault="00D27344" w:rsidP="009203DE">
            <w:pPr>
              <w:rPr>
                <w:del w:id="177" w:author="Bob Milius" w:date="2022-05-27T10:32:00Z"/>
                <w:rFonts w:ascii="Calibri" w:eastAsia="Times New Roman" w:hAnsi="Calibri" w:cs="Calibri"/>
                <w:color w:val="000000"/>
                <w:sz w:val="22"/>
                <w:szCs w:val="22"/>
              </w:rPr>
            </w:pPr>
            <w:del w:id="178" w:author="Bob Milius" w:date="2022-05-27T10:32:00Z">
              <w:r w:rsidRPr="007522E1" w:rsidDel="00CC77BA">
                <w:rPr>
                  <w:rFonts w:ascii="Calibri" w:eastAsia="Times New Roman" w:hAnsi="Calibri" w:cs="Calibri"/>
                  <w:color w:val="000000"/>
                  <w:sz w:val="22"/>
                  <w:szCs w:val="22"/>
                </w:rPr>
                <w:delText>26453-1</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7C38F22B" w14:textId="080FF574" w:rsidR="00D27344" w:rsidRPr="007522E1" w:rsidDel="00CC77BA" w:rsidRDefault="00D27344" w:rsidP="009203DE">
            <w:pPr>
              <w:rPr>
                <w:del w:id="179" w:author="Bob Milius" w:date="2022-05-27T10:32:00Z"/>
                <w:rFonts w:ascii="Calibri" w:eastAsia="Times New Roman" w:hAnsi="Calibri" w:cs="Calibri"/>
                <w:color w:val="000000"/>
                <w:sz w:val="22"/>
                <w:szCs w:val="22"/>
              </w:rPr>
            </w:pPr>
            <w:del w:id="180" w:author="Bob Milius" w:date="2022-05-27T10:32:00Z">
              <w:r w:rsidRPr="007522E1" w:rsidDel="00CC77BA">
                <w:rPr>
                  <w:rFonts w:ascii="Calibri" w:eastAsia="Times New Roman" w:hAnsi="Calibri" w:cs="Calibri"/>
                  <w:color w:val="000000"/>
                  <w:sz w:val="22"/>
                  <w:szCs w:val="22"/>
                </w:rPr>
                <w:delText>Erythrocytes [#/volume] in Blood</w:delText>
              </w:r>
            </w:del>
          </w:p>
        </w:tc>
      </w:tr>
      <w:tr w:rsidR="00D27344" w:rsidRPr="007522E1" w:rsidDel="00CC77BA" w14:paraId="76338B14" w14:textId="5BDF4FE1" w:rsidTr="009203DE">
        <w:trPr>
          <w:trHeight w:val="292"/>
          <w:del w:id="181"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774B2969" w14:textId="7870AB9A" w:rsidR="00D27344" w:rsidRPr="007522E1" w:rsidDel="00CC77BA" w:rsidRDefault="00D27344" w:rsidP="009203DE">
            <w:pPr>
              <w:rPr>
                <w:del w:id="182" w:author="Bob Milius" w:date="2022-05-27T10:32:00Z"/>
                <w:rFonts w:ascii="Calibri" w:eastAsia="Times New Roman" w:hAnsi="Calibri" w:cs="Calibri"/>
                <w:color w:val="000000"/>
                <w:sz w:val="22"/>
                <w:szCs w:val="22"/>
              </w:rPr>
            </w:pPr>
            <w:del w:id="183" w:author="Bob Milius" w:date="2022-05-27T10:32:00Z">
              <w:r w:rsidRPr="007522E1" w:rsidDel="00CC77BA">
                <w:rPr>
                  <w:rFonts w:ascii="Calibri" w:eastAsia="Times New Roman" w:hAnsi="Calibri" w:cs="Calibri"/>
                  <w:color w:val="000000"/>
                  <w:sz w:val="22"/>
                  <w:szCs w:val="22"/>
                </w:rPr>
                <w:delText>789-8</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19809DD4" w14:textId="2220B57D" w:rsidR="00D27344" w:rsidRPr="007522E1" w:rsidDel="00CC77BA" w:rsidRDefault="00D27344" w:rsidP="009203DE">
            <w:pPr>
              <w:rPr>
                <w:del w:id="184" w:author="Bob Milius" w:date="2022-05-27T10:32:00Z"/>
                <w:rFonts w:ascii="Calibri" w:eastAsia="Times New Roman" w:hAnsi="Calibri" w:cs="Calibri"/>
                <w:color w:val="000000"/>
                <w:sz w:val="22"/>
                <w:szCs w:val="22"/>
              </w:rPr>
            </w:pPr>
            <w:del w:id="185" w:author="Bob Milius" w:date="2022-05-27T10:32:00Z">
              <w:r w:rsidRPr="007522E1" w:rsidDel="00CC77BA">
                <w:rPr>
                  <w:rFonts w:ascii="Calibri" w:eastAsia="Times New Roman" w:hAnsi="Calibri" w:cs="Calibri"/>
                  <w:color w:val="000000"/>
                  <w:sz w:val="22"/>
                  <w:szCs w:val="22"/>
                </w:rPr>
                <w:delText>Erythrocytes [#/volume] in Blood by Automated count</w:delText>
              </w:r>
            </w:del>
          </w:p>
        </w:tc>
      </w:tr>
      <w:tr w:rsidR="00D27344" w:rsidRPr="007522E1" w:rsidDel="00CC77BA" w14:paraId="2B610CC2" w14:textId="44019735" w:rsidTr="009203DE">
        <w:trPr>
          <w:trHeight w:val="292"/>
          <w:del w:id="186"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326B7FE5" w14:textId="573B5C6B" w:rsidR="00D27344" w:rsidRPr="007522E1" w:rsidDel="00CC77BA" w:rsidRDefault="00D27344" w:rsidP="009203DE">
            <w:pPr>
              <w:rPr>
                <w:del w:id="187" w:author="Bob Milius" w:date="2022-05-27T10:32:00Z"/>
                <w:rFonts w:ascii="Calibri" w:eastAsia="Times New Roman" w:hAnsi="Calibri" w:cs="Calibri"/>
                <w:color w:val="000000"/>
                <w:sz w:val="22"/>
                <w:szCs w:val="22"/>
              </w:rPr>
            </w:pPr>
            <w:del w:id="188" w:author="Bob Milius" w:date="2022-05-27T10:32:00Z">
              <w:r w:rsidRPr="007522E1" w:rsidDel="00CC77BA">
                <w:rPr>
                  <w:rFonts w:ascii="Calibri" w:eastAsia="Times New Roman" w:hAnsi="Calibri" w:cs="Calibri"/>
                  <w:color w:val="000000"/>
                  <w:sz w:val="22"/>
                  <w:szCs w:val="22"/>
                </w:rPr>
                <w:delText>790-6</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611630F5" w14:textId="31F5F696" w:rsidR="00D27344" w:rsidRPr="007522E1" w:rsidDel="00CC77BA" w:rsidRDefault="00D27344" w:rsidP="009203DE">
            <w:pPr>
              <w:rPr>
                <w:del w:id="189" w:author="Bob Milius" w:date="2022-05-27T10:32:00Z"/>
                <w:rFonts w:ascii="Calibri" w:eastAsia="Times New Roman" w:hAnsi="Calibri" w:cs="Calibri"/>
                <w:color w:val="000000"/>
                <w:sz w:val="22"/>
                <w:szCs w:val="22"/>
              </w:rPr>
            </w:pPr>
            <w:del w:id="190" w:author="Bob Milius" w:date="2022-05-27T10:32:00Z">
              <w:r w:rsidRPr="007522E1" w:rsidDel="00CC77BA">
                <w:rPr>
                  <w:rFonts w:ascii="Calibri" w:eastAsia="Times New Roman" w:hAnsi="Calibri" w:cs="Calibri"/>
                  <w:color w:val="000000"/>
                  <w:sz w:val="22"/>
                  <w:szCs w:val="22"/>
                </w:rPr>
                <w:delText>Erythrocytes [#/volume] in Blood by Manual count</w:delText>
              </w:r>
            </w:del>
          </w:p>
        </w:tc>
      </w:tr>
      <w:tr w:rsidR="00D27344" w:rsidRPr="007522E1" w:rsidDel="00CC77BA" w14:paraId="59817315" w14:textId="4BADB5DC" w:rsidTr="009203DE">
        <w:trPr>
          <w:trHeight w:val="292"/>
          <w:del w:id="191" w:author="Bob Milius" w:date="2022-05-27T10:32:00Z"/>
        </w:trPr>
        <w:tc>
          <w:tcPr>
            <w:tcW w:w="9535" w:type="dxa"/>
            <w:gridSpan w:val="2"/>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14:paraId="45333B94" w14:textId="42AB9631" w:rsidR="00D27344" w:rsidRPr="007522E1" w:rsidDel="00CC77BA" w:rsidRDefault="00D27344" w:rsidP="009203DE">
            <w:pPr>
              <w:jc w:val="center"/>
              <w:rPr>
                <w:del w:id="192" w:author="Bob Milius" w:date="2022-05-27T10:32:00Z"/>
                <w:rFonts w:ascii="Calibri" w:eastAsia="Times New Roman" w:hAnsi="Calibri" w:cs="Calibri"/>
                <w:color w:val="000000"/>
                <w:sz w:val="22"/>
                <w:szCs w:val="22"/>
              </w:rPr>
            </w:pPr>
            <w:del w:id="193"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251BEB19" w14:textId="78C690EF" w:rsidTr="009203DE">
        <w:trPr>
          <w:trHeight w:val="292"/>
          <w:del w:id="194"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5628D00F" w14:textId="7C0FDD90" w:rsidR="00D27344" w:rsidRPr="007522E1" w:rsidDel="00CC77BA" w:rsidRDefault="00D27344" w:rsidP="009203DE">
            <w:pPr>
              <w:rPr>
                <w:del w:id="195" w:author="Bob Milius" w:date="2022-05-27T10:32:00Z"/>
                <w:rFonts w:ascii="Calibri" w:eastAsia="Times New Roman" w:hAnsi="Calibri" w:cs="Calibri"/>
                <w:b/>
                <w:bCs/>
                <w:color w:val="000000"/>
                <w:sz w:val="22"/>
                <w:szCs w:val="22"/>
              </w:rPr>
            </w:pPr>
            <w:del w:id="196" w:author="Bob Milius" w:date="2022-05-27T10:32:00Z">
              <w:r w:rsidRPr="007522E1" w:rsidDel="00CC77BA">
                <w:rPr>
                  <w:rFonts w:ascii="Calibri" w:eastAsia="Times New Roman" w:hAnsi="Calibri" w:cs="Calibri"/>
                  <w:b/>
                  <w:bCs/>
                  <w:color w:val="000000"/>
                  <w:sz w:val="22"/>
                  <w:szCs w:val="22"/>
                </w:rPr>
                <w:delText>Hemoglobin</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76C2AAB5" w14:textId="1771834B" w:rsidR="00D27344" w:rsidRPr="007522E1" w:rsidDel="00CC77BA" w:rsidRDefault="00D27344" w:rsidP="009203DE">
            <w:pPr>
              <w:rPr>
                <w:del w:id="197" w:author="Bob Milius" w:date="2022-05-27T10:32:00Z"/>
                <w:rFonts w:ascii="Calibri" w:eastAsia="Times New Roman" w:hAnsi="Calibri" w:cs="Calibri"/>
                <w:color w:val="000000"/>
                <w:sz w:val="22"/>
                <w:szCs w:val="22"/>
              </w:rPr>
            </w:pPr>
            <w:del w:id="198"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11D3B004" w14:textId="6C4656DC" w:rsidTr="009203DE">
        <w:trPr>
          <w:trHeight w:val="292"/>
          <w:del w:id="199" w:author="Bob Milius" w:date="2022-05-27T10:32:00Z"/>
        </w:trPr>
        <w:tc>
          <w:tcPr>
            <w:tcW w:w="2267" w:type="dxa"/>
            <w:tcBorders>
              <w:top w:val="nil"/>
              <w:left w:val="single" w:sz="4" w:space="0" w:color="A6A6A6"/>
              <w:bottom w:val="single" w:sz="4" w:space="0" w:color="A6A6A6"/>
              <w:right w:val="single" w:sz="4" w:space="0" w:color="A6A6A6"/>
            </w:tcBorders>
            <w:shd w:val="clear" w:color="000000" w:fill="FCE4D6"/>
            <w:noWrap/>
            <w:vAlign w:val="bottom"/>
            <w:hideMark/>
          </w:tcPr>
          <w:p w14:paraId="3B16F5F9" w14:textId="17C492C2" w:rsidR="00D27344" w:rsidRPr="007522E1" w:rsidDel="00CC77BA" w:rsidRDefault="00D27344" w:rsidP="009203DE">
            <w:pPr>
              <w:rPr>
                <w:del w:id="200" w:author="Bob Milius" w:date="2022-05-27T10:32:00Z"/>
                <w:rFonts w:ascii="Calibri" w:eastAsia="Times New Roman" w:hAnsi="Calibri" w:cs="Calibri"/>
                <w:color w:val="000000"/>
                <w:sz w:val="22"/>
                <w:szCs w:val="22"/>
              </w:rPr>
            </w:pPr>
            <w:del w:id="201" w:author="Bob Milius" w:date="2022-05-27T10:32:00Z">
              <w:r w:rsidRPr="007522E1" w:rsidDel="00CC77BA">
                <w:rPr>
                  <w:rFonts w:ascii="Calibri" w:eastAsia="Times New Roman" w:hAnsi="Calibri" w:cs="Calibri"/>
                  <w:color w:val="000000"/>
                  <w:sz w:val="22"/>
                  <w:szCs w:val="22"/>
                </w:rPr>
                <w:delText>30313-1</w:delText>
              </w:r>
            </w:del>
          </w:p>
        </w:tc>
        <w:tc>
          <w:tcPr>
            <w:tcW w:w="7268" w:type="dxa"/>
            <w:tcBorders>
              <w:top w:val="nil"/>
              <w:left w:val="nil"/>
              <w:bottom w:val="single" w:sz="4" w:space="0" w:color="A6A6A6"/>
              <w:right w:val="single" w:sz="4" w:space="0" w:color="A6A6A6"/>
            </w:tcBorders>
            <w:shd w:val="clear" w:color="000000" w:fill="FCE4D6"/>
            <w:noWrap/>
            <w:vAlign w:val="bottom"/>
            <w:hideMark/>
          </w:tcPr>
          <w:p w14:paraId="7AE72DC4" w14:textId="64354FE1" w:rsidR="00D27344" w:rsidRPr="007522E1" w:rsidDel="00CC77BA" w:rsidRDefault="00D27344" w:rsidP="009203DE">
            <w:pPr>
              <w:rPr>
                <w:del w:id="202" w:author="Bob Milius" w:date="2022-05-27T10:32:00Z"/>
                <w:rFonts w:ascii="Calibri" w:eastAsia="Times New Roman" w:hAnsi="Calibri" w:cs="Calibri"/>
                <w:color w:val="000000"/>
                <w:sz w:val="22"/>
                <w:szCs w:val="22"/>
              </w:rPr>
            </w:pPr>
            <w:del w:id="203" w:author="Bob Milius" w:date="2022-05-27T10:32:00Z">
              <w:r w:rsidRPr="007522E1" w:rsidDel="00CC77BA">
                <w:rPr>
                  <w:rFonts w:ascii="Calibri" w:eastAsia="Times New Roman" w:hAnsi="Calibri" w:cs="Calibri"/>
                  <w:color w:val="000000"/>
                  <w:sz w:val="22"/>
                  <w:szCs w:val="22"/>
                </w:rPr>
                <w:delText>Hemoglobin [Mass/volume] in Arterial blood</w:delText>
              </w:r>
            </w:del>
          </w:p>
        </w:tc>
      </w:tr>
      <w:tr w:rsidR="00D27344" w:rsidRPr="007522E1" w:rsidDel="00CC77BA" w14:paraId="71FC68D0" w14:textId="6D6E87AB" w:rsidTr="009203DE">
        <w:trPr>
          <w:trHeight w:val="292"/>
          <w:del w:id="204" w:author="Bob Milius" w:date="2022-05-27T10:32:00Z"/>
        </w:trPr>
        <w:tc>
          <w:tcPr>
            <w:tcW w:w="2267" w:type="dxa"/>
            <w:tcBorders>
              <w:top w:val="nil"/>
              <w:left w:val="single" w:sz="4" w:space="0" w:color="A6A6A6"/>
              <w:bottom w:val="single" w:sz="4" w:space="0" w:color="A6A6A6"/>
              <w:right w:val="single" w:sz="4" w:space="0" w:color="A6A6A6"/>
            </w:tcBorders>
            <w:shd w:val="clear" w:color="000000" w:fill="FCE4D6"/>
            <w:noWrap/>
            <w:vAlign w:val="bottom"/>
            <w:hideMark/>
          </w:tcPr>
          <w:p w14:paraId="01144E04" w14:textId="632A968C" w:rsidR="00D27344" w:rsidRPr="007522E1" w:rsidDel="00CC77BA" w:rsidRDefault="00D27344" w:rsidP="009203DE">
            <w:pPr>
              <w:rPr>
                <w:del w:id="205" w:author="Bob Milius" w:date="2022-05-27T10:32:00Z"/>
                <w:rFonts w:ascii="Calibri" w:eastAsia="Times New Roman" w:hAnsi="Calibri" w:cs="Calibri"/>
                <w:color w:val="000000"/>
                <w:sz w:val="22"/>
                <w:szCs w:val="22"/>
              </w:rPr>
            </w:pPr>
            <w:del w:id="206" w:author="Bob Milius" w:date="2022-05-27T10:32:00Z">
              <w:r w:rsidRPr="007522E1" w:rsidDel="00CC77BA">
                <w:rPr>
                  <w:rFonts w:ascii="Calibri" w:eastAsia="Times New Roman" w:hAnsi="Calibri" w:cs="Calibri"/>
                  <w:color w:val="000000"/>
                  <w:sz w:val="22"/>
                  <w:szCs w:val="22"/>
                </w:rPr>
                <w:delText>14775-1</w:delText>
              </w:r>
            </w:del>
          </w:p>
        </w:tc>
        <w:tc>
          <w:tcPr>
            <w:tcW w:w="7268" w:type="dxa"/>
            <w:tcBorders>
              <w:top w:val="nil"/>
              <w:left w:val="nil"/>
              <w:bottom w:val="single" w:sz="4" w:space="0" w:color="A6A6A6"/>
              <w:right w:val="single" w:sz="4" w:space="0" w:color="A6A6A6"/>
            </w:tcBorders>
            <w:shd w:val="clear" w:color="000000" w:fill="FCE4D6"/>
            <w:noWrap/>
            <w:vAlign w:val="bottom"/>
            <w:hideMark/>
          </w:tcPr>
          <w:p w14:paraId="0301AAA7" w14:textId="35A3F158" w:rsidR="00D27344" w:rsidRPr="007522E1" w:rsidDel="00CC77BA" w:rsidRDefault="00D27344" w:rsidP="009203DE">
            <w:pPr>
              <w:rPr>
                <w:del w:id="207" w:author="Bob Milius" w:date="2022-05-27T10:32:00Z"/>
                <w:rFonts w:ascii="Calibri" w:eastAsia="Times New Roman" w:hAnsi="Calibri" w:cs="Calibri"/>
                <w:color w:val="000000"/>
                <w:sz w:val="22"/>
                <w:szCs w:val="22"/>
              </w:rPr>
            </w:pPr>
            <w:del w:id="208" w:author="Bob Milius" w:date="2022-05-27T10:32:00Z">
              <w:r w:rsidRPr="007522E1" w:rsidDel="00CC77BA">
                <w:rPr>
                  <w:rFonts w:ascii="Calibri" w:eastAsia="Times New Roman" w:hAnsi="Calibri" w:cs="Calibri"/>
                  <w:color w:val="000000"/>
                  <w:sz w:val="22"/>
                  <w:szCs w:val="22"/>
                </w:rPr>
                <w:delText>Hemoglobin [Mass/volume] in Arterial blood by Oximetry</w:delText>
              </w:r>
            </w:del>
          </w:p>
        </w:tc>
      </w:tr>
      <w:tr w:rsidR="00D27344" w:rsidRPr="007522E1" w:rsidDel="00CC77BA" w14:paraId="287911D0" w14:textId="52848B48" w:rsidTr="009203DE">
        <w:trPr>
          <w:trHeight w:val="292"/>
          <w:del w:id="209" w:author="Bob Milius" w:date="2022-05-27T10:32:00Z"/>
        </w:trPr>
        <w:tc>
          <w:tcPr>
            <w:tcW w:w="2267" w:type="dxa"/>
            <w:tcBorders>
              <w:top w:val="nil"/>
              <w:left w:val="single" w:sz="4" w:space="0" w:color="A6A6A6"/>
              <w:bottom w:val="single" w:sz="4" w:space="0" w:color="A6A6A6"/>
              <w:right w:val="single" w:sz="4" w:space="0" w:color="A6A6A6"/>
            </w:tcBorders>
            <w:shd w:val="clear" w:color="000000" w:fill="FCE4D6"/>
            <w:noWrap/>
            <w:vAlign w:val="bottom"/>
            <w:hideMark/>
          </w:tcPr>
          <w:p w14:paraId="7B4DD5FA" w14:textId="72E13A7C" w:rsidR="00D27344" w:rsidRPr="007522E1" w:rsidDel="00CC77BA" w:rsidRDefault="00D27344" w:rsidP="009203DE">
            <w:pPr>
              <w:rPr>
                <w:del w:id="210" w:author="Bob Milius" w:date="2022-05-27T10:32:00Z"/>
                <w:rFonts w:ascii="Calibri" w:eastAsia="Times New Roman" w:hAnsi="Calibri" w:cs="Calibri"/>
                <w:color w:val="000000"/>
                <w:sz w:val="22"/>
                <w:szCs w:val="22"/>
              </w:rPr>
            </w:pPr>
            <w:del w:id="211" w:author="Bob Milius" w:date="2022-05-27T10:32:00Z">
              <w:r w:rsidRPr="007522E1" w:rsidDel="00CC77BA">
                <w:rPr>
                  <w:rFonts w:ascii="Calibri" w:eastAsia="Times New Roman" w:hAnsi="Calibri" w:cs="Calibri"/>
                  <w:color w:val="000000"/>
                  <w:sz w:val="22"/>
                  <w:szCs w:val="22"/>
                </w:rPr>
                <w:delText>718-7</w:delText>
              </w:r>
            </w:del>
          </w:p>
        </w:tc>
        <w:tc>
          <w:tcPr>
            <w:tcW w:w="7268" w:type="dxa"/>
            <w:tcBorders>
              <w:top w:val="nil"/>
              <w:left w:val="nil"/>
              <w:bottom w:val="single" w:sz="4" w:space="0" w:color="A6A6A6"/>
              <w:right w:val="single" w:sz="4" w:space="0" w:color="A6A6A6"/>
            </w:tcBorders>
            <w:shd w:val="clear" w:color="000000" w:fill="FCE4D6"/>
            <w:noWrap/>
            <w:vAlign w:val="bottom"/>
            <w:hideMark/>
          </w:tcPr>
          <w:p w14:paraId="7416C463" w14:textId="64C0C64E" w:rsidR="00D27344" w:rsidRPr="007522E1" w:rsidDel="00CC77BA" w:rsidRDefault="00D27344" w:rsidP="009203DE">
            <w:pPr>
              <w:rPr>
                <w:del w:id="212" w:author="Bob Milius" w:date="2022-05-27T10:32:00Z"/>
                <w:rFonts w:ascii="Calibri" w:eastAsia="Times New Roman" w:hAnsi="Calibri" w:cs="Calibri"/>
                <w:color w:val="000000"/>
                <w:sz w:val="22"/>
                <w:szCs w:val="22"/>
              </w:rPr>
            </w:pPr>
            <w:del w:id="213" w:author="Bob Milius" w:date="2022-05-27T10:32:00Z">
              <w:r w:rsidRPr="007522E1" w:rsidDel="00CC77BA">
                <w:rPr>
                  <w:rFonts w:ascii="Calibri" w:eastAsia="Times New Roman" w:hAnsi="Calibri" w:cs="Calibri"/>
                  <w:color w:val="000000"/>
                  <w:sz w:val="22"/>
                  <w:szCs w:val="22"/>
                </w:rPr>
                <w:delText>Hemoglobin [Mass/volume] in Blood</w:delText>
              </w:r>
            </w:del>
          </w:p>
        </w:tc>
      </w:tr>
      <w:tr w:rsidR="00D27344" w:rsidRPr="007522E1" w:rsidDel="00CC77BA" w14:paraId="549B6503" w14:textId="43B2E7CF" w:rsidTr="009203DE">
        <w:trPr>
          <w:trHeight w:val="292"/>
          <w:del w:id="214" w:author="Bob Milius" w:date="2022-05-27T10:32:00Z"/>
        </w:trPr>
        <w:tc>
          <w:tcPr>
            <w:tcW w:w="2267" w:type="dxa"/>
            <w:tcBorders>
              <w:top w:val="nil"/>
              <w:left w:val="single" w:sz="4" w:space="0" w:color="A6A6A6"/>
              <w:bottom w:val="single" w:sz="4" w:space="0" w:color="A6A6A6"/>
              <w:right w:val="single" w:sz="4" w:space="0" w:color="A6A6A6"/>
            </w:tcBorders>
            <w:shd w:val="clear" w:color="000000" w:fill="FCE4D6"/>
            <w:noWrap/>
            <w:vAlign w:val="bottom"/>
            <w:hideMark/>
          </w:tcPr>
          <w:p w14:paraId="47AD182D" w14:textId="4F469B53" w:rsidR="00D27344" w:rsidRPr="007522E1" w:rsidDel="00CC77BA" w:rsidRDefault="00D27344" w:rsidP="009203DE">
            <w:pPr>
              <w:rPr>
                <w:del w:id="215" w:author="Bob Milius" w:date="2022-05-27T10:32:00Z"/>
                <w:rFonts w:ascii="Calibri" w:eastAsia="Times New Roman" w:hAnsi="Calibri" w:cs="Calibri"/>
                <w:color w:val="000000"/>
                <w:sz w:val="22"/>
                <w:szCs w:val="22"/>
              </w:rPr>
            </w:pPr>
            <w:del w:id="216" w:author="Bob Milius" w:date="2022-05-27T10:32:00Z">
              <w:r w:rsidRPr="007522E1" w:rsidDel="00CC77BA">
                <w:rPr>
                  <w:rFonts w:ascii="Calibri" w:eastAsia="Times New Roman" w:hAnsi="Calibri" w:cs="Calibri"/>
                  <w:color w:val="000000"/>
                  <w:sz w:val="22"/>
                  <w:szCs w:val="22"/>
                </w:rPr>
                <w:delText>20509-6</w:delText>
              </w:r>
            </w:del>
          </w:p>
        </w:tc>
        <w:tc>
          <w:tcPr>
            <w:tcW w:w="7268" w:type="dxa"/>
            <w:tcBorders>
              <w:top w:val="nil"/>
              <w:left w:val="nil"/>
              <w:bottom w:val="single" w:sz="4" w:space="0" w:color="A6A6A6"/>
              <w:right w:val="single" w:sz="4" w:space="0" w:color="A6A6A6"/>
            </w:tcBorders>
            <w:shd w:val="clear" w:color="000000" w:fill="FCE4D6"/>
            <w:noWrap/>
            <w:vAlign w:val="bottom"/>
            <w:hideMark/>
          </w:tcPr>
          <w:p w14:paraId="5685585A" w14:textId="392B0D88" w:rsidR="00D27344" w:rsidRPr="007522E1" w:rsidDel="00CC77BA" w:rsidRDefault="00D27344" w:rsidP="009203DE">
            <w:pPr>
              <w:rPr>
                <w:del w:id="217" w:author="Bob Milius" w:date="2022-05-27T10:32:00Z"/>
                <w:rFonts w:ascii="Calibri" w:eastAsia="Times New Roman" w:hAnsi="Calibri" w:cs="Calibri"/>
                <w:color w:val="000000"/>
                <w:sz w:val="22"/>
                <w:szCs w:val="22"/>
              </w:rPr>
            </w:pPr>
            <w:del w:id="218" w:author="Bob Milius" w:date="2022-05-27T10:32:00Z">
              <w:r w:rsidRPr="007522E1" w:rsidDel="00CC77BA">
                <w:rPr>
                  <w:rFonts w:ascii="Calibri" w:eastAsia="Times New Roman" w:hAnsi="Calibri" w:cs="Calibri"/>
                  <w:color w:val="000000"/>
                  <w:sz w:val="22"/>
                  <w:szCs w:val="22"/>
                </w:rPr>
                <w:delText>Hemoglobin [Mass/volume] in Blood by calculation</w:delText>
              </w:r>
            </w:del>
          </w:p>
        </w:tc>
      </w:tr>
      <w:tr w:rsidR="00D27344" w:rsidRPr="007522E1" w:rsidDel="00CC77BA" w14:paraId="56E9C91B" w14:textId="04E8F4DD" w:rsidTr="009203DE">
        <w:trPr>
          <w:trHeight w:val="292"/>
          <w:del w:id="219" w:author="Bob Milius" w:date="2022-05-27T10:32:00Z"/>
        </w:trPr>
        <w:tc>
          <w:tcPr>
            <w:tcW w:w="2267" w:type="dxa"/>
            <w:tcBorders>
              <w:top w:val="nil"/>
              <w:left w:val="single" w:sz="4" w:space="0" w:color="A6A6A6"/>
              <w:bottom w:val="single" w:sz="4" w:space="0" w:color="A6A6A6"/>
              <w:right w:val="single" w:sz="4" w:space="0" w:color="A6A6A6"/>
            </w:tcBorders>
            <w:shd w:val="clear" w:color="000000" w:fill="FCE4D6"/>
            <w:noWrap/>
            <w:vAlign w:val="bottom"/>
            <w:hideMark/>
          </w:tcPr>
          <w:p w14:paraId="687F08A4" w14:textId="10012B7E" w:rsidR="00D27344" w:rsidRPr="007522E1" w:rsidDel="00CC77BA" w:rsidRDefault="00D27344" w:rsidP="009203DE">
            <w:pPr>
              <w:rPr>
                <w:del w:id="220" w:author="Bob Milius" w:date="2022-05-27T10:32:00Z"/>
                <w:rFonts w:ascii="Calibri" w:eastAsia="Times New Roman" w:hAnsi="Calibri" w:cs="Calibri"/>
                <w:color w:val="000000"/>
                <w:sz w:val="22"/>
                <w:szCs w:val="22"/>
              </w:rPr>
            </w:pPr>
            <w:del w:id="221" w:author="Bob Milius" w:date="2022-05-27T10:32:00Z">
              <w:r w:rsidRPr="007522E1" w:rsidDel="00CC77BA">
                <w:rPr>
                  <w:rFonts w:ascii="Calibri" w:eastAsia="Times New Roman" w:hAnsi="Calibri" w:cs="Calibri"/>
                  <w:color w:val="000000"/>
                  <w:sz w:val="22"/>
                  <w:szCs w:val="22"/>
                </w:rPr>
                <w:delText>55782-7</w:delText>
              </w:r>
            </w:del>
          </w:p>
        </w:tc>
        <w:tc>
          <w:tcPr>
            <w:tcW w:w="7268" w:type="dxa"/>
            <w:tcBorders>
              <w:top w:val="nil"/>
              <w:left w:val="nil"/>
              <w:bottom w:val="single" w:sz="4" w:space="0" w:color="A6A6A6"/>
              <w:right w:val="single" w:sz="4" w:space="0" w:color="A6A6A6"/>
            </w:tcBorders>
            <w:shd w:val="clear" w:color="000000" w:fill="FCE4D6"/>
            <w:noWrap/>
            <w:vAlign w:val="bottom"/>
            <w:hideMark/>
          </w:tcPr>
          <w:p w14:paraId="6C7B72A3" w14:textId="28C767E1" w:rsidR="00D27344" w:rsidRPr="007522E1" w:rsidDel="00CC77BA" w:rsidRDefault="00D27344" w:rsidP="009203DE">
            <w:pPr>
              <w:rPr>
                <w:del w:id="222" w:author="Bob Milius" w:date="2022-05-27T10:32:00Z"/>
                <w:rFonts w:ascii="Calibri" w:eastAsia="Times New Roman" w:hAnsi="Calibri" w:cs="Calibri"/>
                <w:color w:val="000000"/>
                <w:sz w:val="22"/>
                <w:szCs w:val="22"/>
              </w:rPr>
            </w:pPr>
            <w:del w:id="223" w:author="Bob Milius" w:date="2022-05-27T10:32:00Z">
              <w:r w:rsidRPr="007522E1" w:rsidDel="00CC77BA">
                <w:rPr>
                  <w:rFonts w:ascii="Calibri" w:eastAsia="Times New Roman" w:hAnsi="Calibri" w:cs="Calibri"/>
                  <w:color w:val="000000"/>
                  <w:sz w:val="22"/>
                  <w:szCs w:val="22"/>
                </w:rPr>
                <w:delText>Hemoglobin [Mass/volume] in Blood by Oximetry</w:delText>
              </w:r>
            </w:del>
          </w:p>
        </w:tc>
      </w:tr>
      <w:tr w:rsidR="00D27344" w:rsidRPr="007522E1" w:rsidDel="00CC77BA" w14:paraId="544B31F6" w14:textId="7E8A626F" w:rsidTr="009203DE">
        <w:trPr>
          <w:trHeight w:val="292"/>
          <w:del w:id="224" w:author="Bob Milius" w:date="2022-05-27T10:32:00Z"/>
        </w:trPr>
        <w:tc>
          <w:tcPr>
            <w:tcW w:w="2267" w:type="dxa"/>
            <w:tcBorders>
              <w:top w:val="nil"/>
              <w:left w:val="single" w:sz="4" w:space="0" w:color="A6A6A6"/>
              <w:bottom w:val="single" w:sz="4" w:space="0" w:color="A6A6A6"/>
              <w:right w:val="single" w:sz="4" w:space="0" w:color="A6A6A6"/>
            </w:tcBorders>
            <w:shd w:val="clear" w:color="000000" w:fill="FCE4D6"/>
            <w:noWrap/>
            <w:vAlign w:val="bottom"/>
            <w:hideMark/>
          </w:tcPr>
          <w:p w14:paraId="61D4EE3E" w14:textId="2B538657" w:rsidR="00D27344" w:rsidRPr="007522E1" w:rsidDel="00CC77BA" w:rsidRDefault="00D27344" w:rsidP="009203DE">
            <w:pPr>
              <w:rPr>
                <w:del w:id="225" w:author="Bob Milius" w:date="2022-05-27T10:32:00Z"/>
                <w:rFonts w:ascii="Calibri" w:eastAsia="Times New Roman" w:hAnsi="Calibri" w:cs="Calibri"/>
                <w:color w:val="000000"/>
                <w:sz w:val="22"/>
                <w:szCs w:val="22"/>
              </w:rPr>
            </w:pPr>
            <w:del w:id="226" w:author="Bob Milius" w:date="2022-05-27T10:32:00Z">
              <w:r w:rsidRPr="007522E1" w:rsidDel="00CC77BA">
                <w:rPr>
                  <w:rFonts w:ascii="Calibri" w:eastAsia="Times New Roman" w:hAnsi="Calibri" w:cs="Calibri"/>
                  <w:color w:val="000000"/>
                  <w:sz w:val="22"/>
                  <w:szCs w:val="22"/>
                </w:rPr>
                <w:delText>30351-1</w:delText>
              </w:r>
            </w:del>
          </w:p>
        </w:tc>
        <w:tc>
          <w:tcPr>
            <w:tcW w:w="7268" w:type="dxa"/>
            <w:tcBorders>
              <w:top w:val="nil"/>
              <w:left w:val="nil"/>
              <w:bottom w:val="single" w:sz="4" w:space="0" w:color="A6A6A6"/>
              <w:right w:val="single" w:sz="4" w:space="0" w:color="A6A6A6"/>
            </w:tcBorders>
            <w:shd w:val="clear" w:color="000000" w:fill="FCE4D6"/>
            <w:noWrap/>
            <w:vAlign w:val="bottom"/>
            <w:hideMark/>
          </w:tcPr>
          <w:p w14:paraId="40C4ADC5" w14:textId="71F92842" w:rsidR="00D27344" w:rsidRPr="007522E1" w:rsidDel="00CC77BA" w:rsidRDefault="00D27344" w:rsidP="009203DE">
            <w:pPr>
              <w:rPr>
                <w:del w:id="227" w:author="Bob Milius" w:date="2022-05-27T10:32:00Z"/>
                <w:rFonts w:ascii="Calibri" w:eastAsia="Times New Roman" w:hAnsi="Calibri" w:cs="Calibri"/>
                <w:color w:val="000000"/>
                <w:sz w:val="22"/>
                <w:szCs w:val="22"/>
              </w:rPr>
            </w:pPr>
            <w:del w:id="228" w:author="Bob Milius" w:date="2022-05-27T10:32:00Z">
              <w:r w:rsidRPr="007522E1" w:rsidDel="00CC77BA">
                <w:rPr>
                  <w:rFonts w:ascii="Calibri" w:eastAsia="Times New Roman" w:hAnsi="Calibri" w:cs="Calibri"/>
                  <w:color w:val="000000"/>
                  <w:sz w:val="22"/>
                  <w:szCs w:val="22"/>
                </w:rPr>
                <w:delText>Hemoglobin [Mass/volume] in Mixed venous blood</w:delText>
              </w:r>
            </w:del>
          </w:p>
        </w:tc>
      </w:tr>
      <w:tr w:rsidR="00D27344" w:rsidRPr="007522E1" w:rsidDel="00CC77BA" w14:paraId="01CBA433" w14:textId="29A07EEF" w:rsidTr="009203DE">
        <w:trPr>
          <w:trHeight w:val="292"/>
          <w:del w:id="229" w:author="Bob Milius" w:date="2022-05-27T10:32:00Z"/>
        </w:trPr>
        <w:tc>
          <w:tcPr>
            <w:tcW w:w="2267" w:type="dxa"/>
            <w:tcBorders>
              <w:top w:val="nil"/>
              <w:left w:val="single" w:sz="4" w:space="0" w:color="A6A6A6"/>
              <w:bottom w:val="single" w:sz="4" w:space="0" w:color="A6A6A6"/>
              <w:right w:val="single" w:sz="4" w:space="0" w:color="A6A6A6"/>
            </w:tcBorders>
            <w:shd w:val="clear" w:color="000000" w:fill="FCE4D6"/>
            <w:noWrap/>
            <w:vAlign w:val="bottom"/>
            <w:hideMark/>
          </w:tcPr>
          <w:p w14:paraId="63C88A93" w14:textId="7EF48D26" w:rsidR="00D27344" w:rsidRPr="007522E1" w:rsidDel="00CC77BA" w:rsidRDefault="00D27344" w:rsidP="009203DE">
            <w:pPr>
              <w:rPr>
                <w:del w:id="230" w:author="Bob Milius" w:date="2022-05-27T10:32:00Z"/>
                <w:rFonts w:ascii="Calibri" w:eastAsia="Times New Roman" w:hAnsi="Calibri" w:cs="Calibri"/>
                <w:color w:val="000000"/>
                <w:sz w:val="22"/>
                <w:szCs w:val="22"/>
              </w:rPr>
            </w:pPr>
            <w:del w:id="231" w:author="Bob Milius" w:date="2022-05-27T10:32:00Z">
              <w:r w:rsidRPr="007522E1" w:rsidDel="00CC77BA">
                <w:rPr>
                  <w:rFonts w:ascii="Calibri" w:eastAsia="Times New Roman" w:hAnsi="Calibri" w:cs="Calibri"/>
                  <w:color w:val="000000"/>
                  <w:sz w:val="22"/>
                  <w:szCs w:val="22"/>
                </w:rPr>
                <w:delText>76768-1</w:delText>
              </w:r>
            </w:del>
          </w:p>
        </w:tc>
        <w:tc>
          <w:tcPr>
            <w:tcW w:w="7268" w:type="dxa"/>
            <w:tcBorders>
              <w:top w:val="nil"/>
              <w:left w:val="nil"/>
              <w:bottom w:val="single" w:sz="4" w:space="0" w:color="A6A6A6"/>
              <w:right w:val="single" w:sz="4" w:space="0" w:color="A6A6A6"/>
            </w:tcBorders>
            <w:shd w:val="clear" w:color="000000" w:fill="FCE4D6"/>
            <w:noWrap/>
            <w:vAlign w:val="bottom"/>
            <w:hideMark/>
          </w:tcPr>
          <w:p w14:paraId="1F790BEF" w14:textId="26371154" w:rsidR="00D27344" w:rsidRPr="007522E1" w:rsidDel="00CC77BA" w:rsidRDefault="00D27344" w:rsidP="009203DE">
            <w:pPr>
              <w:rPr>
                <w:del w:id="232" w:author="Bob Milius" w:date="2022-05-27T10:32:00Z"/>
                <w:rFonts w:ascii="Calibri" w:eastAsia="Times New Roman" w:hAnsi="Calibri" w:cs="Calibri"/>
                <w:color w:val="000000"/>
                <w:sz w:val="22"/>
                <w:szCs w:val="22"/>
              </w:rPr>
            </w:pPr>
            <w:del w:id="233" w:author="Bob Milius" w:date="2022-05-27T10:32:00Z">
              <w:r w:rsidRPr="007522E1" w:rsidDel="00CC77BA">
                <w:rPr>
                  <w:rFonts w:ascii="Calibri" w:eastAsia="Times New Roman" w:hAnsi="Calibri" w:cs="Calibri"/>
                  <w:color w:val="000000"/>
                  <w:sz w:val="22"/>
                  <w:szCs w:val="22"/>
                </w:rPr>
                <w:delText>Hemoglobin [Mass/volume] in Mixed venous blood by Oximetry</w:delText>
              </w:r>
            </w:del>
          </w:p>
        </w:tc>
      </w:tr>
      <w:tr w:rsidR="00D27344" w:rsidRPr="007522E1" w:rsidDel="00CC77BA" w14:paraId="5A0F9432" w14:textId="17485A3D" w:rsidTr="009203DE">
        <w:trPr>
          <w:trHeight w:val="292"/>
          <w:del w:id="234" w:author="Bob Milius" w:date="2022-05-27T10:32:00Z"/>
        </w:trPr>
        <w:tc>
          <w:tcPr>
            <w:tcW w:w="2267" w:type="dxa"/>
            <w:tcBorders>
              <w:top w:val="nil"/>
              <w:left w:val="single" w:sz="4" w:space="0" w:color="A6A6A6"/>
              <w:bottom w:val="single" w:sz="4" w:space="0" w:color="A6A6A6"/>
              <w:right w:val="single" w:sz="4" w:space="0" w:color="A6A6A6"/>
            </w:tcBorders>
            <w:shd w:val="clear" w:color="000000" w:fill="FCE4D6"/>
            <w:noWrap/>
            <w:vAlign w:val="bottom"/>
            <w:hideMark/>
          </w:tcPr>
          <w:p w14:paraId="7C66D9DE" w14:textId="635558B6" w:rsidR="00D27344" w:rsidRPr="007522E1" w:rsidDel="00CC77BA" w:rsidRDefault="00D27344" w:rsidP="009203DE">
            <w:pPr>
              <w:rPr>
                <w:del w:id="235" w:author="Bob Milius" w:date="2022-05-27T10:32:00Z"/>
                <w:rFonts w:ascii="Calibri" w:eastAsia="Times New Roman" w:hAnsi="Calibri" w:cs="Calibri"/>
                <w:color w:val="000000"/>
                <w:sz w:val="22"/>
                <w:szCs w:val="22"/>
              </w:rPr>
            </w:pPr>
            <w:del w:id="236" w:author="Bob Milius" w:date="2022-05-27T10:32:00Z">
              <w:r w:rsidRPr="007522E1" w:rsidDel="00CC77BA">
                <w:rPr>
                  <w:rFonts w:ascii="Calibri" w:eastAsia="Times New Roman" w:hAnsi="Calibri" w:cs="Calibri"/>
                  <w:color w:val="000000"/>
                  <w:sz w:val="22"/>
                  <w:szCs w:val="22"/>
                </w:rPr>
                <w:delText>30350-3</w:delText>
              </w:r>
            </w:del>
          </w:p>
        </w:tc>
        <w:tc>
          <w:tcPr>
            <w:tcW w:w="7268" w:type="dxa"/>
            <w:tcBorders>
              <w:top w:val="nil"/>
              <w:left w:val="nil"/>
              <w:bottom w:val="single" w:sz="4" w:space="0" w:color="A6A6A6"/>
              <w:right w:val="single" w:sz="4" w:space="0" w:color="A6A6A6"/>
            </w:tcBorders>
            <w:shd w:val="clear" w:color="000000" w:fill="FCE4D6"/>
            <w:noWrap/>
            <w:vAlign w:val="bottom"/>
            <w:hideMark/>
          </w:tcPr>
          <w:p w14:paraId="10C11356" w14:textId="198ED32E" w:rsidR="00D27344" w:rsidRPr="007522E1" w:rsidDel="00CC77BA" w:rsidRDefault="00D27344" w:rsidP="009203DE">
            <w:pPr>
              <w:rPr>
                <w:del w:id="237" w:author="Bob Milius" w:date="2022-05-27T10:32:00Z"/>
                <w:rFonts w:ascii="Calibri" w:eastAsia="Times New Roman" w:hAnsi="Calibri" w:cs="Calibri"/>
                <w:color w:val="000000"/>
                <w:sz w:val="22"/>
                <w:szCs w:val="22"/>
              </w:rPr>
            </w:pPr>
            <w:del w:id="238" w:author="Bob Milius" w:date="2022-05-27T10:32:00Z">
              <w:r w:rsidRPr="007522E1" w:rsidDel="00CC77BA">
                <w:rPr>
                  <w:rFonts w:ascii="Calibri" w:eastAsia="Times New Roman" w:hAnsi="Calibri" w:cs="Calibri"/>
                  <w:color w:val="000000"/>
                  <w:sz w:val="22"/>
                  <w:szCs w:val="22"/>
                </w:rPr>
                <w:delText>Hemoglobin [Mass/volume] in Venous blood</w:delText>
              </w:r>
            </w:del>
          </w:p>
        </w:tc>
      </w:tr>
      <w:tr w:rsidR="00D27344" w:rsidRPr="007522E1" w:rsidDel="00CC77BA" w14:paraId="4EC86D06" w14:textId="347A0DAB" w:rsidTr="009203DE">
        <w:trPr>
          <w:trHeight w:val="292"/>
          <w:del w:id="239" w:author="Bob Milius" w:date="2022-05-27T10:32:00Z"/>
        </w:trPr>
        <w:tc>
          <w:tcPr>
            <w:tcW w:w="2267" w:type="dxa"/>
            <w:tcBorders>
              <w:top w:val="nil"/>
              <w:left w:val="single" w:sz="4" w:space="0" w:color="A6A6A6"/>
              <w:bottom w:val="single" w:sz="4" w:space="0" w:color="A6A6A6"/>
              <w:right w:val="single" w:sz="4" w:space="0" w:color="A6A6A6"/>
            </w:tcBorders>
            <w:shd w:val="clear" w:color="000000" w:fill="FCE4D6"/>
            <w:noWrap/>
            <w:vAlign w:val="bottom"/>
            <w:hideMark/>
          </w:tcPr>
          <w:p w14:paraId="22B526B8" w14:textId="0A4FEC18" w:rsidR="00D27344" w:rsidRPr="007522E1" w:rsidDel="00CC77BA" w:rsidRDefault="00D27344" w:rsidP="009203DE">
            <w:pPr>
              <w:rPr>
                <w:del w:id="240" w:author="Bob Milius" w:date="2022-05-27T10:32:00Z"/>
                <w:rFonts w:ascii="Calibri" w:eastAsia="Times New Roman" w:hAnsi="Calibri" w:cs="Calibri"/>
                <w:color w:val="000000"/>
                <w:sz w:val="22"/>
                <w:szCs w:val="22"/>
              </w:rPr>
            </w:pPr>
            <w:del w:id="241" w:author="Bob Milius" w:date="2022-05-27T10:32:00Z">
              <w:r w:rsidRPr="007522E1" w:rsidDel="00CC77BA">
                <w:rPr>
                  <w:rFonts w:ascii="Calibri" w:eastAsia="Times New Roman" w:hAnsi="Calibri" w:cs="Calibri"/>
                  <w:color w:val="000000"/>
                  <w:sz w:val="22"/>
                  <w:szCs w:val="22"/>
                </w:rPr>
                <w:delText>76769-9</w:delText>
              </w:r>
            </w:del>
          </w:p>
        </w:tc>
        <w:tc>
          <w:tcPr>
            <w:tcW w:w="7268" w:type="dxa"/>
            <w:tcBorders>
              <w:top w:val="nil"/>
              <w:left w:val="nil"/>
              <w:bottom w:val="single" w:sz="4" w:space="0" w:color="A6A6A6"/>
              <w:right w:val="single" w:sz="4" w:space="0" w:color="A6A6A6"/>
            </w:tcBorders>
            <w:shd w:val="clear" w:color="000000" w:fill="FCE4D6"/>
            <w:noWrap/>
            <w:vAlign w:val="bottom"/>
            <w:hideMark/>
          </w:tcPr>
          <w:p w14:paraId="1A9B318B" w14:textId="0A8BE919" w:rsidR="00D27344" w:rsidRPr="007522E1" w:rsidDel="00CC77BA" w:rsidRDefault="00D27344" w:rsidP="009203DE">
            <w:pPr>
              <w:rPr>
                <w:del w:id="242" w:author="Bob Milius" w:date="2022-05-27T10:32:00Z"/>
                <w:rFonts w:ascii="Calibri" w:eastAsia="Times New Roman" w:hAnsi="Calibri" w:cs="Calibri"/>
                <w:color w:val="000000"/>
                <w:sz w:val="22"/>
                <w:szCs w:val="22"/>
              </w:rPr>
            </w:pPr>
            <w:del w:id="243" w:author="Bob Milius" w:date="2022-05-27T10:32:00Z">
              <w:r w:rsidRPr="007522E1" w:rsidDel="00CC77BA">
                <w:rPr>
                  <w:rFonts w:ascii="Calibri" w:eastAsia="Times New Roman" w:hAnsi="Calibri" w:cs="Calibri"/>
                  <w:color w:val="000000"/>
                  <w:sz w:val="22"/>
                  <w:szCs w:val="22"/>
                </w:rPr>
                <w:delText>Hemoglobin [Mass/volume] in Venous blood by Oximetry</w:delText>
              </w:r>
            </w:del>
          </w:p>
        </w:tc>
      </w:tr>
      <w:tr w:rsidR="00D27344" w:rsidRPr="007522E1" w:rsidDel="00CC77BA" w14:paraId="3A64FDB4" w14:textId="192848BE" w:rsidTr="009203DE">
        <w:trPr>
          <w:trHeight w:val="292"/>
          <w:del w:id="244" w:author="Bob Milius" w:date="2022-05-27T10:32:00Z"/>
        </w:trPr>
        <w:tc>
          <w:tcPr>
            <w:tcW w:w="2267" w:type="dxa"/>
            <w:tcBorders>
              <w:top w:val="nil"/>
              <w:left w:val="single" w:sz="4" w:space="0" w:color="A6A6A6"/>
              <w:bottom w:val="single" w:sz="4" w:space="0" w:color="A6A6A6"/>
              <w:right w:val="single" w:sz="4" w:space="0" w:color="A6A6A6"/>
            </w:tcBorders>
            <w:shd w:val="clear" w:color="000000" w:fill="FFF2CC"/>
            <w:noWrap/>
            <w:vAlign w:val="bottom"/>
            <w:hideMark/>
          </w:tcPr>
          <w:p w14:paraId="7A0B5C9D" w14:textId="2F780596" w:rsidR="00D27344" w:rsidRPr="007522E1" w:rsidDel="00CC77BA" w:rsidRDefault="00D27344" w:rsidP="009203DE">
            <w:pPr>
              <w:rPr>
                <w:del w:id="245" w:author="Bob Milius" w:date="2022-05-27T10:32:00Z"/>
                <w:rFonts w:ascii="Calibri" w:eastAsia="Times New Roman" w:hAnsi="Calibri" w:cs="Calibri"/>
                <w:color w:val="000000"/>
                <w:sz w:val="22"/>
                <w:szCs w:val="22"/>
              </w:rPr>
            </w:pPr>
            <w:del w:id="246" w:author="Bob Milius" w:date="2022-05-27T10:32:00Z">
              <w:r w:rsidRPr="007522E1" w:rsidDel="00CC77BA">
                <w:rPr>
                  <w:rFonts w:ascii="Calibri" w:eastAsia="Times New Roman" w:hAnsi="Calibri" w:cs="Calibri"/>
                  <w:color w:val="000000"/>
                  <w:sz w:val="22"/>
                  <w:szCs w:val="22"/>
                </w:rPr>
                <w:delText>75928-2</w:delText>
              </w:r>
            </w:del>
          </w:p>
        </w:tc>
        <w:tc>
          <w:tcPr>
            <w:tcW w:w="7268" w:type="dxa"/>
            <w:tcBorders>
              <w:top w:val="nil"/>
              <w:left w:val="nil"/>
              <w:bottom w:val="single" w:sz="4" w:space="0" w:color="A6A6A6"/>
              <w:right w:val="single" w:sz="4" w:space="0" w:color="A6A6A6"/>
            </w:tcBorders>
            <w:shd w:val="clear" w:color="000000" w:fill="FFF2CC"/>
            <w:noWrap/>
            <w:vAlign w:val="bottom"/>
            <w:hideMark/>
          </w:tcPr>
          <w:p w14:paraId="20ECE048" w14:textId="4DED06BC" w:rsidR="00D27344" w:rsidRPr="007522E1" w:rsidDel="00CC77BA" w:rsidRDefault="00D27344" w:rsidP="009203DE">
            <w:pPr>
              <w:rPr>
                <w:del w:id="247" w:author="Bob Milius" w:date="2022-05-27T10:32:00Z"/>
                <w:rFonts w:ascii="Calibri" w:eastAsia="Times New Roman" w:hAnsi="Calibri" w:cs="Calibri"/>
                <w:color w:val="000000"/>
                <w:sz w:val="22"/>
                <w:szCs w:val="22"/>
              </w:rPr>
            </w:pPr>
            <w:del w:id="248" w:author="Bob Milius" w:date="2022-05-27T10:32:00Z">
              <w:r w:rsidRPr="007522E1" w:rsidDel="00CC77BA">
                <w:rPr>
                  <w:rFonts w:ascii="Calibri" w:eastAsia="Times New Roman" w:hAnsi="Calibri" w:cs="Calibri"/>
                  <w:color w:val="000000"/>
                  <w:sz w:val="22"/>
                  <w:szCs w:val="22"/>
                </w:rPr>
                <w:delText>Hemoglobin [Moles/volume] in Arterial blood</w:delText>
              </w:r>
            </w:del>
          </w:p>
        </w:tc>
      </w:tr>
      <w:tr w:rsidR="00D27344" w:rsidRPr="007522E1" w:rsidDel="00CC77BA" w14:paraId="0F68368D" w14:textId="4681CCAE" w:rsidTr="009203DE">
        <w:trPr>
          <w:trHeight w:val="292"/>
          <w:del w:id="249" w:author="Bob Milius" w:date="2022-05-27T10:32:00Z"/>
        </w:trPr>
        <w:tc>
          <w:tcPr>
            <w:tcW w:w="2267" w:type="dxa"/>
            <w:tcBorders>
              <w:top w:val="nil"/>
              <w:left w:val="single" w:sz="4" w:space="0" w:color="A6A6A6"/>
              <w:bottom w:val="single" w:sz="4" w:space="0" w:color="A6A6A6"/>
              <w:right w:val="single" w:sz="4" w:space="0" w:color="A6A6A6"/>
            </w:tcBorders>
            <w:shd w:val="clear" w:color="000000" w:fill="FFF2CC"/>
            <w:noWrap/>
            <w:vAlign w:val="bottom"/>
            <w:hideMark/>
          </w:tcPr>
          <w:p w14:paraId="4F65AA2C" w14:textId="4FA41349" w:rsidR="00D27344" w:rsidRPr="007522E1" w:rsidDel="00CC77BA" w:rsidRDefault="00D27344" w:rsidP="009203DE">
            <w:pPr>
              <w:rPr>
                <w:del w:id="250" w:author="Bob Milius" w:date="2022-05-27T10:32:00Z"/>
                <w:rFonts w:ascii="Calibri" w:eastAsia="Times New Roman" w:hAnsi="Calibri" w:cs="Calibri"/>
                <w:color w:val="000000"/>
                <w:sz w:val="22"/>
                <w:szCs w:val="22"/>
              </w:rPr>
            </w:pPr>
            <w:del w:id="251" w:author="Bob Milius" w:date="2022-05-27T10:32:00Z">
              <w:r w:rsidRPr="007522E1" w:rsidDel="00CC77BA">
                <w:rPr>
                  <w:rFonts w:ascii="Calibri" w:eastAsia="Times New Roman" w:hAnsi="Calibri" w:cs="Calibri"/>
                  <w:color w:val="000000"/>
                  <w:sz w:val="22"/>
                  <w:szCs w:val="22"/>
                </w:rPr>
                <w:delText>59260-0</w:delText>
              </w:r>
            </w:del>
          </w:p>
        </w:tc>
        <w:tc>
          <w:tcPr>
            <w:tcW w:w="7268" w:type="dxa"/>
            <w:tcBorders>
              <w:top w:val="nil"/>
              <w:left w:val="nil"/>
              <w:bottom w:val="single" w:sz="4" w:space="0" w:color="A6A6A6"/>
              <w:right w:val="single" w:sz="4" w:space="0" w:color="A6A6A6"/>
            </w:tcBorders>
            <w:shd w:val="clear" w:color="000000" w:fill="FFF2CC"/>
            <w:noWrap/>
            <w:vAlign w:val="bottom"/>
            <w:hideMark/>
          </w:tcPr>
          <w:p w14:paraId="0A3E3447" w14:textId="53C84EBF" w:rsidR="00D27344" w:rsidRPr="007522E1" w:rsidDel="00CC77BA" w:rsidRDefault="00D27344" w:rsidP="009203DE">
            <w:pPr>
              <w:rPr>
                <w:del w:id="252" w:author="Bob Milius" w:date="2022-05-27T10:32:00Z"/>
                <w:rFonts w:ascii="Calibri" w:eastAsia="Times New Roman" w:hAnsi="Calibri" w:cs="Calibri"/>
                <w:color w:val="000000"/>
                <w:sz w:val="22"/>
                <w:szCs w:val="22"/>
              </w:rPr>
            </w:pPr>
            <w:del w:id="253" w:author="Bob Milius" w:date="2022-05-27T10:32:00Z">
              <w:r w:rsidRPr="007522E1" w:rsidDel="00CC77BA">
                <w:rPr>
                  <w:rFonts w:ascii="Calibri" w:eastAsia="Times New Roman" w:hAnsi="Calibri" w:cs="Calibri"/>
                  <w:color w:val="000000"/>
                  <w:sz w:val="22"/>
                  <w:szCs w:val="22"/>
                </w:rPr>
                <w:delText>Hemoglobin [Moles/volume] in Blood</w:delText>
              </w:r>
            </w:del>
          </w:p>
        </w:tc>
      </w:tr>
      <w:tr w:rsidR="00D27344" w:rsidRPr="007522E1" w:rsidDel="00CC77BA" w14:paraId="579B8F2C" w14:textId="5BD4ECC5" w:rsidTr="009203DE">
        <w:trPr>
          <w:trHeight w:val="292"/>
          <w:del w:id="254" w:author="Bob Milius" w:date="2022-05-27T10:32:00Z"/>
        </w:trPr>
        <w:tc>
          <w:tcPr>
            <w:tcW w:w="2267" w:type="dxa"/>
            <w:tcBorders>
              <w:top w:val="nil"/>
              <w:left w:val="single" w:sz="4" w:space="0" w:color="A6A6A6"/>
              <w:bottom w:val="single" w:sz="4" w:space="0" w:color="A6A6A6"/>
              <w:right w:val="single" w:sz="4" w:space="0" w:color="A6A6A6"/>
            </w:tcBorders>
            <w:shd w:val="clear" w:color="000000" w:fill="FFF2CC"/>
            <w:noWrap/>
            <w:vAlign w:val="bottom"/>
            <w:hideMark/>
          </w:tcPr>
          <w:p w14:paraId="2C017FE3" w14:textId="20AA0322" w:rsidR="00D27344" w:rsidRPr="007522E1" w:rsidDel="00CC77BA" w:rsidRDefault="00D27344" w:rsidP="009203DE">
            <w:pPr>
              <w:rPr>
                <w:del w:id="255" w:author="Bob Milius" w:date="2022-05-27T10:32:00Z"/>
                <w:rFonts w:ascii="Calibri" w:eastAsia="Times New Roman" w:hAnsi="Calibri" w:cs="Calibri"/>
                <w:color w:val="000000"/>
                <w:sz w:val="22"/>
                <w:szCs w:val="22"/>
              </w:rPr>
            </w:pPr>
            <w:del w:id="256" w:author="Bob Milius" w:date="2022-05-27T10:32:00Z">
              <w:r w:rsidRPr="007522E1" w:rsidDel="00CC77BA">
                <w:rPr>
                  <w:rFonts w:ascii="Calibri" w:eastAsia="Times New Roman" w:hAnsi="Calibri" w:cs="Calibri"/>
                  <w:color w:val="000000"/>
                  <w:sz w:val="22"/>
                  <w:szCs w:val="22"/>
                </w:rPr>
                <w:delText>93846-4</w:delText>
              </w:r>
            </w:del>
          </w:p>
        </w:tc>
        <w:tc>
          <w:tcPr>
            <w:tcW w:w="7268" w:type="dxa"/>
            <w:tcBorders>
              <w:top w:val="nil"/>
              <w:left w:val="nil"/>
              <w:bottom w:val="single" w:sz="4" w:space="0" w:color="A6A6A6"/>
              <w:right w:val="single" w:sz="4" w:space="0" w:color="A6A6A6"/>
            </w:tcBorders>
            <w:shd w:val="clear" w:color="000000" w:fill="FFF2CC"/>
            <w:noWrap/>
            <w:vAlign w:val="bottom"/>
            <w:hideMark/>
          </w:tcPr>
          <w:p w14:paraId="5093F7F0" w14:textId="7D95185F" w:rsidR="00D27344" w:rsidRPr="007522E1" w:rsidDel="00CC77BA" w:rsidRDefault="00D27344" w:rsidP="009203DE">
            <w:pPr>
              <w:rPr>
                <w:del w:id="257" w:author="Bob Milius" w:date="2022-05-27T10:32:00Z"/>
                <w:rFonts w:ascii="Calibri" w:eastAsia="Times New Roman" w:hAnsi="Calibri" w:cs="Calibri"/>
                <w:color w:val="000000"/>
                <w:sz w:val="22"/>
                <w:szCs w:val="22"/>
              </w:rPr>
            </w:pPr>
            <w:del w:id="258" w:author="Bob Milius" w:date="2022-05-27T10:32:00Z">
              <w:r w:rsidRPr="007522E1" w:rsidDel="00CC77BA">
                <w:rPr>
                  <w:rFonts w:ascii="Calibri" w:eastAsia="Times New Roman" w:hAnsi="Calibri" w:cs="Calibri"/>
                  <w:color w:val="000000"/>
                  <w:sz w:val="22"/>
                  <w:szCs w:val="22"/>
                </w:rPr>
                <w:delText>Hemoglobin [Moles/volume] in Venous blood</w:delText>
              </w:r>
            </w:del>
          </w:p>
        </w:tc>
      </w:tr>
      <w:tr w:rsidR="00D27344" w:rsidRPr="007522E1" w:rsidDel="00CC77BA" w14:paraId="59E69840" w14:textId="1CE409B6" w:rsidTr="009203DE">
        <w:trPr>
          <w:trHeight w:val="292"/>
          <w:del w:id="259"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05D074C9" w14:textId="2717D305" w:rsidR="00D27344" w:rsidRPr="007522E1" w:rsidDel="00CC77BA" w:rsidRDefault="00D27344" w:rsidP="009203DE">
            <w:pPr>
              <w:rPr>
                <w:del w:id="260" w:author="Bob Milius" w:date="2022-05-27T10:32:00Z"/>
                <w:rFonts w:ascii="Calibri" w:eastAsia="Times New Roman" w:hAnsi="Calibri" w:cs="Calibri"/>
                <w:color w:val="000000"/>
                <w:sz w:val="22"/>
                <w:szCs w:val="22"/>
              </w:rPr>
            </w:pPr>
            <w:del w:id="261"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291D08C8" w14:textId="26B8DC31" w:rsidR="00D27344" w:rsidRPr="007522E1" w:rsidDel="00CC77BA" w:rsidRDefault="00D27344" w:rsidP="009203DE">
            <w:pPr>
              <w:rPr>
                <w:del w:id="262" w:author="Bob Milius" w:date="2022-05-27T10:32:00Z"/>
                <w:rFonts w:ascii="Calibri" w:eastAsia="Times New Roman" w:hAnsi="Calibri" w:cs="Calibri"/>
                <w:color w:val="000000"/>
                <w:sz w:val="22"/>
                <w:szCs w:val="22"/>
              </w:rPr>
            </w:pPr>
            <w:del w:id="263"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20D3EB6B" w14:textId="1FCCBA9D" w:rsidTr="009203DE">
        <w:trPr>
          <w:trHeight w:val="292"/>
          <w:del w:id="264"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7E6BC6E8" w14:textId="2B03DFBA" w:rsidR="00D27344" w:rsidRPr="007522E1" w:rsidDel="00CC77BA" w:rsidRDefault="00D27344" w:rsidP="009203DE">
            <w:pPr>
              <w:rPr>
                <w:del w:id="265" w:author="Bob Milius" w:date="2022-05-27T10:32:00Z"/>
                <w:rFonts w:ascii="Calibri" w:eastAsia="Times New Roman" w:hAnsi="Calibri" w:cs="Calibri"/>
                <w:b/>
                <w:bCs/>
                <w:color w:val="000000"/>
                <w:sz w:val="22"/>
                <w:szCs w:val="22"/>
              </w:rPr>
            </w:pPr>
            <w:del w:id="266" w:author="Bob Milius" w:date="2022-05-27T10:32:00Z">
              <w:r w:rsidRPr="007522E1" w:rsidDel="00CC77BA">
                <w:rPr>
                  <w:rFonts w:ascii="Calibri" w:eastAsia="Times New Roman" w:hAnsi="Calibri" w:cs="Calibri"/>
                  <w:b/>
                  <w:bCs/>
                  <w:color w:val="000000"/>
                  <w:sz w:val="22"/>
                  <w:szCs w:val="22"/>
                </w:rPr>
                <w:delText>Fetal Hemoglobin</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07BAB58F" w14:textId="01E0954F" w:rsidR="00D27344" w:rsidRPr="007522E1" w:rsidDel="00CC77BA" w:rsidRDefault="00D27344" w:rsidP="009203DE">
            <w:pPr>
              <w:rPr>
                <w:del w:id="267" w:author="Bob Milius" w:date="2022-05-27T10:32:00Z"/>
                <w:rFonts w:ascii="Calibri" w:eastAsia="Times New Roman" w:hAnsi="Calibri" w:cs="Calibri"/>
                <w:color w:val="000000"/>
                <w:sz w:val="22"/>
                <w:szCs w:val="22"/>
              </w:rPr>
            </w:pPr>
            <w:del w:id="268"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4AD26823" w14:textId="17EF7EA5" w:rsidTr="009203DE">
        <w:trPr>
          <w:trHeight w:val="292"/>
          <w:del w:id="269"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7CFB31BF" w14:textId="3C2378B0" w:rsidR="00D27344" w:rsidRPr="007522E1" w:rsidDel="00CC77BA" w:rsidRDefault="00D27344" w:rsidP="009203DE">
            <w:pPr>
              <w:rPr>
                <w:del w:id="270" w:author="Bob Milius" w:date="2022-05-27T10:32:00Z"/>
                <w:rFonts w:ascii="Calibri" w:eastAsia="Times New Roman" w:hAnsi="Calibri" w:cs="Calibri"/>
                <w:color w:val="000000"/>
                <w:sz w:val="22"/>
                <w:szCs w:val="22"/>
              </w:rPr>
            </w:pPr>
            <w:del w:id="271" w:author="Bob Milius" w:date="2022-05-27T10:32:00Z">
              <w:r w:rsidRPr="007522E1" w:rsidDel="00CC77BA">
                <w:rPr>
                  <w:rFonts w:ascii="Calibri" w:eastAsia="Times New Roman" w:hAnsi="Calibri" w:cs="Calibri"/>
                  <w:color w:val="000000"/>
                  <w:sz w:val="22"/>
                  <w:szCs w:val="22"/>
                </w:rPr>
                <w:delText>71865-0</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4BB07056" w14:textId="374973E2" w:rsidR="00D27344" w:rsidRPr="007522E1" w:rsidDel="00CC77BA" w:rsidRDefault="00D27344" w:rsidP="009203DE">
            <w:pPr>
              <w:rPr>
                <w:del w:id="272" w:author="Bob Milius" w:date="2022-05-27T10:32:00Z"/>
                <w:rFonts w:ascii="Calibri" w:eastAsia="Times New Roman" w:hAnsi="Calibri" w:cs="Calibri"/>
                <w:color w:val="000000"/>
                <w:sz w:val="22"/>
                <w:szCs w:val="22"/>
              </w:rPr>
            </w:pPr>
            <w:del w:id="273" w:author="Bob Milius" w:date="2022-05-27T10:32:00Z">
              <w:r w:rsidRPr="007522E1" w:rsidDel="00CC77BA">
                <w:rPr>
                  <w:rFonts w:ascii="Calibri" w:eastAsia="Times New Roman" w:hAnsi="Calibri" w:cs="Calibri"/>
                  <w:color w:val="000000"/>
                  <w:sz w:val="22"/>
                  <w:szCs w:val="22"/>
                </w:rPr>
                <w:delText>Hemoglobin F/Hemoglobin.total [Pure mass fraction] in Blood by Electrophoresis</w:delText>
              </w:r>
            </w:del>
          </w:p>
        </w:tc>
      </w:tr>
      <w:tr w:rsidR="00D27344" w:rsidRPr="007522E1" w:rsidDel="00CC77BA" w14:paraId="3C2417A1" w14:textId="3E826A7E" w:rsidTr="009203DE">
        <w:trPr>
          <w:trHeight w:val="292"/>
          <w:del w:id="274"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04F1D8D7" w14:textId="234C7D89" w:rsidR="00D27344" w:rsidRPr="007522E1" w:rsidDel="00CC77BA" w:rsidRDefault="00D27344" w:rsidP="009203DE">
            <w:pPr>
              <w:rPr>
                <w:del w:id="275" w:author="Bob Milius" w:date="2022-05-27T10:32:00Z"/>
                <w:rFonts w:ascii="Calibri" w:eastAsia="Times New Roman" w:hAnsi="Calibri" w:cs="Calibri"/>
                <w:color w:val="000000"/>
                <w:sz w:val="22"/>
                <w:szCs w:val="22"/>
              </w:rPr>
            </w:pPr>
            <w:del w:id="276" w:author="Bob Milius" w:date="2022-05-27T10:32:00Z">
              <w:r w:rsidRPr="007522E1" w:rsidDel="00CC77BA">
                <w:rPr>
                  <w:rFonts w:ascii="Calibri" w:eastAsia="Times New Roman" w:hAnsi="Calibri" w:cs="Calibri"/>
                  <w:color w:val="000000"/>
                  <w:sz w:val="22"/>
                  <w:szCs w:val="22"/>
                </w:rPr>
                <w:delText>71864-3</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4D186694" w14:textId="5B0A8AF9" w:rsidR="00D27344" w:rsidRPr="007522E1" w:rsidDel="00CC77BA" w:rsidRDefault="00D27344" w:rsidP="009203DE">
            <w:pPr>
              <w:rPr>
                <w:del w:id="277" w:author="Bob Milius" w:date="2022-05-27T10:32:00Z"/>
                <w:rFonts w:ascii="Calibri" w:eastAsia="Times New Roman" w:hAnsi="Calibri" w:cs="Calibri"/>
                <w:color w:val="000000"/>
                <w:sz w:val="22"/>
                <w:szCs w:val="22"/>
              </w:rPr>
            </w:pPr>
            <w:del w:id="278" w:author="Bob Milius" w:date="2022-05-27T10:32:00Z">
              <w:r w:rsidRPr="007522E1" w:rsidDel="00CC77BA">
                <w:rPr>
                  <w:rFonts w:ascii="Calibri" w:eastAsia="Times New Roman" w:hAnsi="Calibri" w:cs="Calibri"/>
                  <w:color w:val="000000"/>
                  <w:sz w:val="22"/>
                  <w:szCs w:val="22"/>
                </w:rPr>
                <w:delText>Hemoglobin F/Hemoglobin.total [Pure mass fraction] in Blood by HPLC</w:delText>
              </w:r>
            </w:del>
          </w:p>
        </w:tc>
      </w:tr>
      <w:tr w:rsidR="00D27344" w:rsidRPr="007522E1" w:rsidDel="00CC77BA" w14:paraId="1F90351B" w14:textId="0CA7BAD0" w:rsidTr="009203DE">
        <w:trPr>
          <w:trHeight w:val="292"/>
          <w:del w:id="279"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4FAB497D" w14:textId="1E03427C" w:rsidR="00D27344" w:rsidRPr="007522E1" w:rsidDel="00CC77BA" w:rsidRDefault="00D27344" w:rsidP="009203DE">
            <w:pPr>
              <w:rPr>
                <w:del w:id="280" w:author="Bob Milius" w:date="2022-05-27T10:32:00Z"/>
                <w:rFonts w:ascii="Calibri" w:eastAsia="Times New Roman" w:hAnsi="Calibri" w:cs="Calibri"/>
                <w:color w:val="000000"/>
                <w:sz w:val="22"/>
                <w:szCs w:val="22"/>
              </w:rPr>
            </w:pPr>
            <w:del w:id="281" w:author="Bob Milius" w:date="2022-05-27T10:32:00Z">
              <w:r w:rsidRPr="007522E1" w:rsidDel="00CC77BA">
                <w:rPr>
                  <w:rFonts w:ascii="Calibri" w:eastAsia="Times New Roman" w:hAnsi="Calibri" w:cs="Calibri"/>
                  <w:color w:val="000000"/>
                  <w:sz w:val="22"/>
                  <w:szCs w:val="22"/>
                </w:rPr>
                <w:delText>71863-5</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792F1D9E" w14:textId="541A3673" w:rsidR="00D27344" w:rsidRPr="007522E1" w:rsidDel="00CC77BA" w:rsidRDefault="00D27344" w:rsidP="009203DE">
            <w:pPr>
              <w:rPr>
                <w:del w:id="282" w:author="Bob Milius" w:date="2022-05-27T10:32:00Z"/>
                <w:rFonts w:ascii="Calibri" w:eastAsia="Times New Roman" w:hAnsi="Calibri" w:cs="Calibri"/>
                <w:color w:val="000000"/>
                <w:sz w:val="22"/>
                <w:szCs w:val="22"/>
              </w:rPr>
            </w:pPr>
            <w:del w:id="283" w:author="Bob Milius" w:date="2022-05-27T10:32:00Z">
              <w:r w:rsidRPr="007522E1" w:rsidDel="00CC77BA">
                <w:rPr>
                  <w:rFonts w:ascii="Calibri" w:eastAsia="Times New Roman" w:hAnsi="Calibri" w:cs="Calibri"/>
                  <w:color w:val="000000"/>
                  <w:sz w:val="22"/>
                  <w:szCs w:val="22"/>
                </w:rPr>
                <w:delText>Hemoglobin F/Hemoglobin.total [Pure mass fraction] in Blood by Kleihauer-Betke method</w:delText>
              </w:r>
            </w:del>
          </w:p>
        </w:tc>
      </w:tr>
      <w:tr w:rsidR="00D27344" w:rsidRPr="007522E1" w:rsidDel="00CC77BA" w14:paraId="03E4C299" w14:textId="16425D4D" w:rsidTr="009203DE">
        <w:trPr>
          <w:trHeight w:val="292"/>
          <w:del w:id="284"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7A520646" w14:textId="0865EF70" w:rsidR="00D27344" w:rsidRPr="007522E1" w:rsidDel="00CC77BA" w:rsidRDefault="00D27344" w:rsidP="009203DE">
            <w:pPr>
              <w:rPr>
                <w:del w:id="285" w:author="Bob Milius" w:date="2022-05-27T10:32:00Z"/>
                <w:rFonts w:ascii="Calibri" w:eastAsia="Times New Roman" w:hAnsi="Calibri" w:cs="Calibri"/>
                <w:color w:val="000000"/>
                <w:sz w:val="22"/>
                <w:szCs w:val="22"/>
              </w:rPr>
            </w:pPr>
            <w:del w:id="286" w:author="Bob Milius" w:date="2022-05-27T10:32:00Z">
              <w:r w:rsidRPr="007522E1" w:rsidDel="00CC77BA">
                <w:rPr>
                  <w:rFonts w:ascii="Calibri" w:eastAsia="Times New Roman" w:hAnsi="Calibri" w:cs="Calibri"/>
                  <w:color w:val="000000"/>
                  <w:sz w:val="22"/>
                  <w:szCs w:val="22"/>
                </w:rPr>
                <w:delText>4576-5</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37C7B7D9" w14:textId="7D93481C" w:rsidR="00D27344" w:rsidRPr="007522E1" w:rsidDel="00CC77BA" w:rsidRDefault="00D27344" w:rsidP="009203DE">
            <w:pPr>
              <w:rPr>
                <w:del w:id="287" w:author="Bob Milius" w:date="2022-05-27T10:32:00Z"/>
                <w:rFonts w:ascii="Calibri" w:eastAsia="Times New Roman" w:hAnsi="Calibri" w:cs="Calibri"/>
                <w:color w:val="000000"/>
                <w:sz w:val="22"/>
                <w:szCs w:val="22"/>
              </w:rPr>
            </w:pPr>
            <w:del w:id="288" w:author="Bob Milius" w:date="2022-05-27T10:32:00Z">
              <w:r w:rsidRPr="007522E1" w:rsidDel="00CC77BA">
                <w:rPr>
                  <w:rFonts w:ascii="Calibri" w:eastAsia="Times New Roman" w:hAnsi="Calibri" w:cs="Calibri"/>
                  <w:color w:val="000000"/>
                  <w:sz w:val="22"/>
                  <w:szCs w:val="22"/>
                </w:rPr>
                <w:delText>Hemoglobin F/Hemoglobin.total in Blood</w:delText>
              </w:r>
            </w:del>
          </w:p>
        </w:tc>
      </w:tr>
      <w:tr w:rsidR="00D27344" w:rsidRPr="007522E1" w:rsidDel="00CC77BA" w14:paraId="34A75D95" w14:textId="153DFFF9" w:rsidTr="009203DE">
        <w:trPr>
          <w:trHeight w:val="292"/>
          <w:del w:id="289"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7A0A14FC" w14:textId="670643B9" w:rsidR="00D27344" w:rsidRPr="007522E1" w:rsidDel="00CC77BA" w:rsidRDefault="00D27344" w:rsidP="009203DE">
            <w:pPr>
              <w:rPr>
                <w:del w:id="290" w:author="Bob Milius" w:date="2022-05-27T10:32:00Z"/>
                <w:rFonts w:ascii="Calibri" w:eastAsia="Times New Roman" w:hAnsi="Calibri" w:cs="Calibri"/>
                <w:color w:val="000000"/>
                <w:sz w:val="22"/>
                <w:szCs w:val="22"/>
              </w:rPr>
            </w:pPr>
            <w:del w:id="291" w:author="Bob Milius" w:date="2022-05-27T10:32:00Z">
              <w:r w:rsidRPr="007522E1" w:rsidDel="00CC77BA">
                <w:rPr>
                  <w:rFonts w:ascii="Calibri" w:eastAsia="Times New Roman" w:hAnsi="Calibri" w:cs="Calibri"/>
                  <w:color w:val="000000"/>
                  <w:sz w:val="22"/>
                  <w:szCs w:val="22"/>
                </w:rPr>
                <w:delText>32682-7</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6FD40A98" w14:textId="03F626E0" w:rsidR="00D27344" w:rsidRPr="007522E1" w:rsidDel="00CC77BA" w:rsidRDefault="00D27344" w:rsidP="009203DE">
            <w:pPr>
              <w:rPr>
                <w:del w:id="292" w:author="Bob Milius" w:date="2022-05-27T10:32:00Z"/>
                <w:rFonts w:ascii="Calibri" w:eastAsia="Times New Roman" w:hAnsi="Calibri" w:cs="Calibri"/>
                <w:color w:val="000000"/>
                <w:sz w:val="22"/>
                <w:szCs w:val="22"/>
              </w:rPr>
            </w:pPr>
            <w:del w:id="293" w:author="Bob Milius" w:date="2022-05-27T10:32:00Z">
              <w:r w:rsidRPr="007522E1" w:rsidDel="00CC77BA">
                <w:rPr>
                  <w:rFonts w:ascii="Calibri" w:eastAsia="Times New Roman" w:hAnsi="Calibri" w:cs="Calibri"/>
                  <w:color w:val="000000"/>
                  <w:sz w:val="22"/>
                  <w:szCs w:val="22"/>
                </w:rPr>
                <w:delText>Hemoglobin F/Hemoglobin.total in Blood by Electrophoresis</w:delText>
              </w:r>
            </w:del>
          </w:p>
        </w:tc>
      </w:tr>
      <w:tr w:rsidR="00D27344" w:rsidRPr="007522E1" w:rsidDel="00CC77BA" w14:paraId="00FF9491" w14:textId="0908D89D" w:rsidTr="009203DE">
        <w:trPr>
          <w:trHeight w:val="292"/>
          <w:del w:id="294"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13BDFA6B" w14:textId="1CD20F98" w:rsidR="00D27344" w:rsidRPr="007522E1" w:rsidDel="00CC77BA" w:rsidRDefault="00D27344" w:rsidP="009203DE">
            <w:pPr>
              <w:rPr>
                <w:del w:id="295" w:author="Bob Milius" w:date="2022-05-27T10:32:00Z"/>
                <w:rFonts w:ascii="Calibri" w:eastAsia="Times New Roman" w:hAnsi="Calibri" w:cs="Calibri"/>
                <w:color w:val="000000"/>
                <w:sz w:val="22"/>
                <w:szCs w:val="22"/>
              </w:rPr>
            </w:pPr>
            <w:del w:id="296" w:author="Bob Milius" w:date="2022-05-27T10:32:00Z">
              <w:r w:rsidRPr="007522E1" w:rsidDel="00CC77BA">
                <w:rPr>
                  <w:rFonts w:ascii="Calibri" w:eastAsia="Times New Roman" w:hAnsi="Calibri" w:cs="Calibri"/>
                  <w:color w:val="000000"/>
                  <w:sz w:val="22"/>
                  <w:szCs w:val="22"/>
                </w:rPr>
                <w:delText>38524-5</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7A3C93D0" w14:textId="032DA468" w:rsidR="00D27344" w:rsidRPr="007522E1" w:rsidDel="00CC77BA" w:rsidRDefault="00D27344" w:rsidP="009203DE">
            <w:pPr>
              <w:rPr>
                <w:del w:id="297" w:author="Bob Milius" w:date="2022-05-27T10:32:00Z"/>
                <w:rFonts w:ascii="Calibri" w:eastAsia="Times New Roman" w:hAnsi="Calibri" w:cs="Calibri"/>
                <w:color w:val="000000"/>
                <w:sz w:val="22"/>
                <w:szCs w:val="22"/>
              </w:rPr>
            </w:pPr>
            <w:del w:id="298" w:author="Bob Milius" w:date="2022-05-27T10:32:00Z">
              <w:r w:rsidRPr="007522E1" w:rsidDel="00CC77BA">
                <w:rPr>
                  <w:rFonts w:ascii="Calibri" w:eastAsia="Times New Roman" w:hAnsi="Calibri" w:cs="Calibri"/>
                  <w:color w:val="000000"/>
                  <w:sz w:val="22"/>
                  <w:szCs w:val="22"/>
                </w:rPr>
                <w:delText>Hemoglobin F/Hemoglobin.total in Blood by Electrophoresis alkaline (pH 8.9)</w:delText>
              </w:r>
            </w:del>
          </w:p>
        </w:tc>
      </w:tr>
      <w:tr w:rsidR="00D27344" w:rsidRPr="007522E1" w:rsidDel="00CC77BA" w14:paraId="6ACE33A6" w14:textId="0B08805F" w:rsidTr="009203DE">
        <w:trPr>
          <w:trHeight w:val="292"/>
          <w:del w:id="299"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67F337D8" w14:textId="22547178" w:rsidR="00D27344" w:rsidRPr="007522E1" w:rsidDel="00CC77BA" w:rsidRDefault="00D27344" w:rsidP="009203DE">
            <w:pPr>
              <w:rPr>
                <w:del w:id="300" w:author="Bob Milius" w:date="2022-05-27T10:32:00Z"/>
                <w:rFonts w:ascii="Calibri" w:eastAsia="Times New Roman" w:hAnsi="Calibri" w:cs="Calibri"/>
                <w:color w:val="000000"/>
                <w:sz w:val="22"/>
                <w:szCs w:val="22"/>
              </w:rPr>
            </w:pPr>
            <w:del w:id="301" w:author="Bob Milius" w:date="2022-05-27T10:32:00Z">
              <w:r w:rsidRPr="007522E1" w:rsidDel="00CC77BA">
                <w:rPr>
                  <w:rFonts w:ascii="Calibri" w:eastAsia="Times New Roman" w:hAnsi="Calibri" w:cs="Calibri"/>
                  <w:color w:val="000000"/>
                  <w:sz w:val="22"/>
                  <w:szCs w:val="22"/>
                </w:rPr>
                <w:delText>42246-9</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78B24A02" w14:textId="208AE1E3" w:rsidR="00D27344" w:rsidRPr="007522E1" w:rsidDel="00CC77BA" w:rsidRDefault="00D27344" w:rsidP="009203DE">
            <w:pPr>
              <w:rPr>
                <w:del w:id="302" w:author="Bob Milius" w:date="2022-05-27T10:32:00Z"/>
                <w:rFonts w:ascii="Calibri" w:eastAsia="Times New Roman" w:hAnsi="Calibri" w:cs="Calibri"/>
                <w:color w:val="000000"/>
                <w:sz w:val="22"/>
                <w:szCs w:val="22"/>
              </w:rPr>
            </w:pPr>
            <w:del w:id="303" w:author="Bob Milius" w:date="2022-05-27T10:32:00Z">
              <w:r w:rsidRPr="007522E1" w:rsidDel="00CC77BA">
                <w:rPr>
                  <w:rFonts w:ascii="Calibri" w:eastAsia="Times New Roman" w:hAnsi="Calibri" w:cs="Calibri"/>
                  <w:color w:val="000000"/>
                  <w:sz w:val="22"/>
                  <w:szCs w:val="22"/>
                </w:rPr>
                <w:delText>Hemoglobin F/Hemoglobin.total in Blood by HPLC</w:delText>
              </w:r>
            </w:del>
          </w:p>
        </w:tc>
      </w:tr>
      <w:tr w:rsidR="00D27344" w:rsidRPr="007522E1" w:rsidDel="00CC77BA" w14:paraId="035F86AE" w14:textId="60A6DA67" w:rsidTr="009203DE">
        <w:trPr>
          <w:trHeight w:val="292"/>
          <w:del w:id="304"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03A04A24" w14:textId="638F5F6C" w:rsidR="00D27344" w:rsidRPr="007522E1" w:rsidDel="00CC77BA" w:rsidRDefault="00D27344" w:rsidP="009203DE">
            <w:pPr>
              <w:rPr>
                <w:del w:id="305" w:author="Bob Milius" w:date="2022-05-27T10:32:00Z"/>
                <w:rFonts w:ascii="Calibri" w:eastAsia="Times New Roman" w:hAnsi="Calibri" w:cs="Calibri"/>
                <w:color w:val="000000"/>
                <w:sz w:val="22"/>
                <w:szCs w:val="22"/>
              </w:rPr>
            </w:pPr>
            <w:del w:id="306" w:author="Bob Milius" w:date="2022-05-27T10:32:00Z">
              <w:r w:rsidRPr="007522E1" w:rsidDel="00CC77BA">
                <w:rPr>
                  <w:rFonts w:ascii="Calibri" w:eastAsia="Times New Roman" w:hAnsi="Calibri" w:cs="Calibri"/>
                  <w:color w:val="000000"/>
                  <w:sz w:val="22"/>
                  <w:szCs w:val="22"/>
                </w:rPr>
                <w:delText>4633-4</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3748EAAC" w14:textId="2AB79A4A" w:rsidR="00D27344" w:rsidRPr="007522E1" w:rsidDel="00CC77BA" w:rsidRDefault="00D27344" w:rsidP="009203DE">
            <w:pPr>
              <w:rPr>
                <w:del w:id="307" w:author="Bob Milius" w:date="2022-05-27T10:32:00Z"/>
                <w:rFonts w:ascii="Calibri" w:eastAsia="Times New Roman" w:hAnsi="Calibri" w:cs="Calibri"/>
                <w:color w:val="000000"/>
                <w:sz w:val="22"/>
                <w:szCs w:val="22"/>
              </w:rPr>
            </w:pPr>
            <w:del w:id="308" w:author="Bob Milius" w:date="2022-05-27T10:32:00Z">
              <w:r w:rsidRPr="007522E1" w:rsidDel="00CC77BA">
                <w:rPr>
                  <w:rFonts w:ascii="Calibri" w:eastAsia="Times New Roman" w:hAnsi="Calibri" w:cs="Calibri"/>
                  <w:color w:val="000000"/>
                  <w:sz w:val="22"/>
                  <w:szCs w:val="22"/>
                </w:rPr>
                <w:delText>Hemoglobin F/Hemoglobin.total in Blood by Kleihauer-Betke method</w:delText>
              </w:r>
            </w:del>
          </w:p>
        </w:tc>
      </w:tr>
      <w:tr w:rsidR="00D27344" w:rsidRPr="007522E1" w:rsidDel="00CC77BA" w14:paraId="5E30A563" w14:textId="36F46ADB" w:rsidTr="009203DE">
        <w:trPr>
          <w:trHeight w:val="292"/>
          <w:del w:id="309" w:author="Bob Milius" w:date="2022-05-27T10:32:00Z"/>
        </w:trPr>
        <w:tc>
          <w:tcPr>
            <w:tcW w:w="9535" w:type="dxa"/>
            <w:gridSpan w:val="2"/>
            <w:tcBorders>
              <w:top w:val="single" w:sz="4" w:space="0" w:color="A6A6A6"/>
              <w:left w:val="single" w:sz="4" w:space="0" w:color="A6A6A6"/>
              <w:bottom w:val="single" w:sz="4" w:space="0" w:color="A6A6A6"/>
              <w:right w:val="single" w:sz="4" w:space="0" w:color="A6A6A6"/>
            </w:tcBorders>
            <w:shd w:val="clear" w:color="auto" w:fill="auto"/>
            <w:noWrap/>
            <w:vAlign w:val="bottom"/>
            <w:hideMark/>
          </w:tcPr>
          <w:p w14:paraId="02BE6B8D" w14:textId="62BE3B43" w:rsidR="00D27344" w:rsidRPr="007522E1" w:rsidDel="00CC77BA" w:rsidRDefault="00D27344" w:rsidP="009203DE">
            <w:pPr>
              <w:jc w:val="center"/>
              <w:rPr>
                <w:del w:id="310" w:author="Bob Milius" w:date="2022-05-27T10:32:00Z"/>
                <w:rFonts w:ascii="Calibri" w:eastAsia="Times New Roman" w:hAnsi="Calibri" w:cs="Calibri"/>
                <w:color w:val="000000"/>
                <w:sz w:val="22"/>
                <w:szCs w:val="22"/>
              </w:rPr>
            </w:pPr>
            <w:del w:id="31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479037AA" w14:textId="40215507" w:rsidTr="009203DE">
        <w:trPr>
          <w:trHeight w:val="292"/>
          <w:del w:id="31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0B45A468" w14:textId="714F8770" w:rsidR="00D27344" w:rsidRPr="007522E1" w:rsidDel="00CC77BA" w:rsidRDefault="00D27344" w:rsidP="009203DE">
            <w:pPr>
              <w:rPr>
                <w:del w:id="313" w:author="Bob Milius" w:date="2022-05-27T10:32:00Z"/>
                <w:rFonts w:ascii="Calibri" w:eastAsia="Times New Roman" w:hAnsi="Calibri" w:cs="Calibri"/>
                <w:b/>
                <w:bCs/>
                <w:color w:val="000000"/>
                <w:sz w:val="22"/>
                <w:szCs w:val="22"/>
              </w:rPr>
            </w:pPr>
            <w:del w:id="314" w:author="Bob Milius" w:date="2022-05-27T10:32:00Z">
              <w:r w:rsidRPr="007522E1" w:rsidDel="00CC77BA">
                <w:rPr>
                  <w:rFonts w:ascii="Calibri" w:eastAsia="Times New Roman" w:hAnsi="Calibri" w:cs="Calibri"/>
                  <w:b/>
                  <w:bCs/>
                  <w:color w:val="000000"/>
                  <w:sz w:val="22"/>
                  <w:szCs w:val="22"/>
                </w:rPr>
                <w:delText>Hematocrit</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09C0E14F" w14:textId="468D91DB" w:rsidR="00D27344" w:rsidRPr="007522E1" w:rsidDel="00CC77BA" w:rsidRDefault="00D27344" w:rsidP="009203DE">
            <w:pPr>
              <w:rPr>
                <w:del w:id="315" w:author="Bob Milius" w:date="2022-05-27T10:32:00Z"/>
                <w:rFonts w:ascii="Calibri" w:eastAsia="Times New Roman" w:hAnsi="Calibri" w:cs="Calibri"/>
                <w:color w:val="000000"/>
                <w:sz w:val="22"/>
                <w:szCs w:val="22"/>
              </w:rPr>
            </w:pPr>
            <w:del w:id="31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0EFBED83" w14:textId="7A7FF0A4" w:rsidTr="009203DE">
        <w:trPr>
          <w:trHeight w:val="292"/>
          <w:del w:id="31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02B455CB" w14:textId="5DFFA5E1" w:rsidR="00D27344" w:rsidRPr="007522E1" w:rsidDel="00CC77BA" w:rsidRDefault="00D27344" w:rsidP="009203DE">
            <w:pPr>
              <w:rPr>
                <w:del w:id="318" w:author="Bob Milius" w:date="2022-05-27T10:32:00Z"/>
                <w:rFonts w:ascii="Calibri" w:eastAsia="Times New Roman" w:hAnsi="Calibri" w:cs="Calibri"/>
                <w:color w:val="000000"/>
                <w:sz w:val="22"/>
                <w:szCs w:val="22"/>
              </w:rPr>
            </w:pPr>
            <w:del w:id="319" w:author="Bob Milius" w:date="2022-05-27T10:32:00Z">
              <w:r w:rsidRPr="007522E1" w:rsidDel="00CC77BA">
                <w:rPr>
                  <w:rFonts w:ascii="Calibri" w:eastAsia="Times New Roman" w:hAnsi="Calibri" w:cs="Calibri"/>
                  <w:color w:val="000000"/>
                  <w:sz w:val="22"/>
                  <w:szCs w:val="22"/>
                </w:rPr>
                <w:delText>71833-8</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5B4C08D6" w14:textId="0B98A85F" w:rsidR="00D27344" w:rsidRPr="007522E1" w:rsidDel="00CC77BA" w:rsidRDefault="00D27344" w:rsidP="009203DE">
            <w:pPr>
              <w:rPr>
                <w:del w:id="320" w:author="Bob Milius" w:date="2022-05-27T10:32:00Z"/>
                <w:rFonts w:ascii="Calibri" w:eastAsia="Times New Roman" w:hAnsi="Calibri" w:cs="Calibri"/>
                <w:color w:val="000000"/>
                <w:sz w:val="22"/>
                <w:szCs w:val="22"/>
              </w:rPr>
            </w:pPr>
            <w:del w:id="321" w:author="Bob Milius" w:date="2022-05-27T10:32:00Z">
              <w:r w:rsidRPr="007522E1" w:rsidDel="00CC77BA">
                <w:rPr>
                  <w:rFonts w:ascii="Calibri" w:eastAsia="Times New Roman" w:hAnsi="Calibri" w:cs="Calibri"/>
                  <w:color w:val="000000"/>
                  <w:sz w:val="22"/>
                  <w:szCs w:val="22"/>
                </w:rPr>
                <w:delText>Hematocrit [Pure volume fraction] of Blood by Automated count</w:delText>
              </w:r>
            </w:del>
          </w:p>
        </w:tc>
      </w:tr>
      <w:tr w:rsidR="00D27344" w:rsidRPr="007522E1" w:rsidDel="00CC77BA" w14:paraId="71C92840" w14:textId="53C2B965" w:rsidTr="009203DE">
        <w:trPr>
          <w:trHeight w:val="292"/>
          <w:del w:id="32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71D3770E" w14:textId="3E32823C" w:rsidR="00D27344" w:rsidRPr="007522E1" w:rsidDel="00CC77BA" w:rsidRDefault="00D27344" w:rsidP="009203DE">
            <w:pPr>
              <w:rPr>
                <w:del w:id="323" w:author="Bob Milius" w:date="2022-05-27T10:32:00Z"/>
                <w:rFonts w:ascii="Calibri" w:eastAsia="Times New Roman" w:hAnsi="Calibri" w:cs="Calibri"/>
                <w:color w:val="000000"/>
                <w:sz w:val="22"/>
                <w:szCs w:val="22"/>
              </w:rPr>
            </w:pPr>
            <w:del w:id="324" w:author="Bob Milius" w:date="2022-05-27T10:32:00Z">
              <w:r w:rsidRPr="007522E1" w:rsidDel="00CC77BA">
                <w:rPr>
                  <w:rFonts w:ascii="Calibri" w:eastAsia="Times New Roman" w:hAnsi="Calibri" w:cs="Calibri"/>
                  <w:color w:val="000000"/>
                  <w:sz w:val="22"/>
                  <w:szCs w:val="22"/>
                </w:rPr>
                <w:delText>71831-2</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588B4454" w14:textId="4C221D16" w:rsidR="00D27344" w:rsidRPr="007522E1" w:rsidDel="00CC77BA" w:rsidRDefault="00D27344" w:rsidP="009203DE">
            <w:pPr>
              <w:rPr>
                <w:del w:id="325" w:author="Bob Milius" w:date="2022-05-27T10:32:00Z"/>
                <w:rFonts w:ascii="Calibri" w:eastAsia="Times New Roman" w:hAnsi="Calibri" w:cs="Calibri"/>
                <w:color w:val="000000"/>
                <w:sz w:val="22"/>
                <w:szCs w:val="22"/>
              </w:rPr>
            </w:pPr>
            <w:del w:id="326" w:author="Bob Milius" w:date="2022-05-27T10:32:00Z">
              <w:r w:rsidRPr="007522E1" w:rsidDel="00CC77BA">
                <w:rPr>
                  <w:rFonts w:ascii="Calibri" w:eastAsia="Times New Roman" w:hAnsi="Calibri" w:cs="Calibri"/>
                  <w:color w:val="000000"/>
                  <w:sz w:val="22"/>
                  <w:szCs w:val="22"/>
                </w:rPr>
                <w:delText>Hematocrit [Pure volume fraction] of Capillary blood</w:delText>
              </w:r>
            </w:del>
          </w:p>
        </w:tc>
      </w:tr>
      <w:tr w:rsidR="00D27344" w:rsidRPr="007522E1" w:rsidDel="00CC77BA" w14:paraId="1A0913AA" w14:textId="07A1E9F0" w:rsidTr="009203DE">
        <w:trPr>
          <w:trHeight w:val="292"/>
          <w:del w:id="32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4D1A0201" w14:textId="2B7665B2" w:rsidR="00D27344" w:rsidRPr="007522E1" w:rsidDel="00CC77BA" w:rsidRDefault="00D27344" w:rsidP="009203DE">
            <w:pPr>
              <w:rPr>
                <w:del w:id="328" w:author="Bob Milius" w:date="2022-05-27T10:32:00Z"/>
                <w:rFonts w:ascii="Calibri" w:eastAsia="Times New Roman" w:hAnsi="Calibri" w:cs="Calibri"/>
                <w:color w:val="000000"/>
                <w:sz w:val="22"/>
                <w:szCs w:val="22"/>
              </w:rPr>
            </w:pPr>
            <w:del w:id="329" w:author="Bob Milius" w:date="2022-05-27T10:32:00Z">
              <w:r w:rsidRPr="007522E1" w:rsidDel="00CC77BA">
                <w:rPr>
                  <w:rFonts w:ascii="Calibri" w:eastAsia="Times New Roman" w:hAnsi="Calibri" w:cs="Calibri"/>
                  <w:color w:val="000000"/>
                  <w:sz w:val="22"/>
                  <w:szCs w:val="22"/>
                </w:rPr>
                <w:delText>71829-6</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79CBC9C9" w14:textId="3A591C5D" w:rsidR="00D27344" w:rsidRPr="007522E1" w:rsidDel="00CC77BA" w:rsidRDefault="00D27344" w:rsidP="009203DE">
            <w:pPr>
              <w:rPr>
                <w:del w:id="330" w:author="Bob Milius" w:date="2022-05-27T10:32:00Z"/>
                <w:rFonts w:ascii="Calibri" w:eastAsia="Times New Roman" w:hAnsi="Calibri" w:cs="Calibri"/>
                <w:color w:val="000000"/>
                <w:sz w:val="22"/>
                <w:szCs w:val="22"/>
              </w:rPr>
            </w:pPr>
            <w:del w:id="331" w:author="Bob Milius" w:date="2022-05-27T10:32:00Z">
              <w:r w:rsidRPr="007522E1" w:rsidDel="00CC77BA">
                <w:rPr>
                  <w:rFonts w:ascii="Calibri" w:eastAsia="Times New Roman" w:hAnsi="Calibri" w:cs="Calibri"/>
                  <w:color w:val="000000"/>
                  <w:sz w:val="22"/>
                  <w:szCs w:val="22"/>
                </w:rPr>
                <w:delText>Hematocrit [Pure volume fraction] of Venous blood</w:delText>
              </w:r>
            </w:del>
          </w:p>
        </w:tc>
      </w:tr>
      <w:tr w:rsidR="00D27344" w:rsidRPr="007522E1" w:rsidDel="00CC77BA" w14:paraId="074E0FB0" w14:textId="531D14CD" w:rsidTr="009203DE">
        <w:trPr>
          <w:trHeight w:val="292"/>
          <w:del w:id="33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69442D1C" w14:textId="15CD008F" w:rsidR="00D27344" w:rsidRPr="007522E1" w:rsidDel="00CC77BA" w:rsidRDefault="00D27344" w:rsidP="009203DE">
            <w:pPr>
              <w:rPr>
                <w:del w:id="333" w:author="Bob Milius" w:date="2022-05-27T10:32:00Z"/>
                <w:rFonts w:ascii="Calibri" w:eastAsia="Times New Roman" w:hAnsi="Calibri" w:cs="Calibri"/>
                <w:color w:val="000000"/>
                <w:sz w:val="22"/>
                <w:szCs w:val="22"/>
              </w:rPr>
            </w:pPr>
            <w:del w:id="334" w:author="Bob Milius" w:date="2022-05-27T10:32:00Z">
              <w:r w:rsidRPr="007522E1" w:rsidDel="00CC77BA">
                <w:rPr>
                  <w:rFonts w:ascii="Calibri" w:eastAsia="Times New Roman" w:hAnsi="Calibri" w:cs="Calibri"/>
                  <w:color w:val="000000"/>
                  <w:sz w:val="22"/>
                  <w:szCs w:val="22"/>
                </w:rPr>
                <w:delText>20570-8</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77836888" w14:textId="7F5DF8C2" w:rsidR="00D27344" w:rsidRPr="007522E1" w:rsidDel="00CC77BA" w:rsidRDefault="00D27344" w:rsidP="009203DE">
            <w:pPr>
              <w:rPr>
                <w:del w:id="335" w:author="Bob Milius" w:date="2022-05-27T10:32:00Z"/>
                <w:rFonts w:ascii="Calibri" w:eastAsia="Times New Roman" w:hAnsi="Calibri" w:cs="Calibri"/>
                <w:color w:val="000000"/>
                <w:sz w:val="22"/>
                <w:szCs w:val="22"/>
              </w:rPr>
            </w:pPr>
            <w:del w:id="336" w:author="Bob Milius" w:date="2022-05-27T10:32:00Z">
              <w:r w:rsidRPr="007522E1" w:rsidDel="00CC77BA">
                <w:rPr>
                  <w:rFonts w:ascii="Calibri" w:eastAsia="Times New Roman" w:hAnsi="Calibri" w:cs="Calibri"/>
                  <w:color w:val="000000"/>
                  <w:sz w:val="22"/>
                  <w:szCs w:val="22"/>
                </w:rPr>
                <w:delText>Hematocrit [Volume Fraction] of Blood</w:delText>
              </w:r>
            </w:del>
          </w:p>
        </w:tc>
      </w:tr>
      <w:tr w:rsidR="00D27344" w:rsidRPr="007522E1" w:rsidDel="00CC77BA" w14:paraId="1FEBEF62" w14:textId="5CF4C6C7" w:rsidTr="009203DE">
        <w:trPr>
          <w:trHeight w:val="292"/>
          <w:del w:id="33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58BC842A" w14:textId="15C19D4A" w:rsidR="00D27344" w:rsidRPr="007522E1" w:rsidDel="00CC77BA" w:rsidRDefault="00D27344" w:rsidP="009203DE">
            <w:pPr>
              <w:rPr>
                <w:del w:id="338" w:author="Bob Milius" w:date="2022-05-27T10:32:00Z"/>
                <w:rFonts w:ascii="Calibri" w:eastAsia="Times New Roman" w:hAnsi="Calibri" w:cs="Calibri"/>
                <w:color w:val="000000"/>
                <w:sz w:val="22"/>
                <w:szCs w:val="22"/>
              </w:rPr>
            </w:pPr>
            <w:del w:id="339" w:author="Bob Milius" w:date="2022-05-27T10:32:00Z">
              <w:r w:rsidRPr="007522E1" w:rsidDel="00CC77BA">
                <w:rPr>
                  <w:rFonts w:ascii="Calibri" w:eastAsia="Times New Roman" w:hAnsi="Calibri" w:cs="Calibri"/>
                  <w:color w:val="000000"/>
                  <w:sz w:val="22"/>
                  <w:szCs w:val="22"/>
                </w:rPr>
                <w:delText>4544-3</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5327260F" w14:textId="27E6D136" w:rsidR="00D27344" w:rsidRPr="007522E1" w:rsidDel="00CC77BA" w:rsidRDefault="00D27344" w:rsidP="009203DE">
            <w:pPr>
              <w:rPr>
                <w:del w:id="340" w:author="Bob Milius" w:date="2022-05-27T10:32:00Z"/>
                <w:rFonts w:ascii="Calibri" w:eastAsia="Times New Roman" w:hAnsi="Calibri" w:cs="Calibri"/>
                <w:color w:val="000000"/>
                <w:sz w:val="22"/>
                <w:szCs w:val="22"/>
              </w:rPr>
            </w:pPr>
            <w:del w:id="341" w:author="Bob Milius" w:date="2022-05-27T10:32:00Z">
              <w:r w:rsidRPr="007522E1" w:rsidDel="00CC77BA">
                <w:rPr>
                  <w:rFonts w:ascii="Calibri" w:eastAsia="Times New Roman" w:hAnsi="Calibri" w:cs="Calibri"/>
                  <w:color w:val="000000"/>
                  <w:sz w:val="22"/>
                  <w:szCs w:val="22"/>
                </w:rPr>
                <w:delText>Hematocrit [Volume Fraction] of Blood by Automated count</w:delText>
              </w:r>
            </w:del>
          </w:p>
        </w:tc>
      </w:tr>
      <w:tr w:rsidR="00D27344" w:rsidRPr="007522E1" w:rsidDel="00CC77BA" w14:paraId="40AA65F2" w14:textId="49B73CE3" w:rsidTr="009203DE">
        <w:trPr>
          <w:trHeight w:val="292"/>
          <w:del w:id="34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394B4597" w14:textId="3DB3E24A" w:rsidR="00D27344" w:rsidRPr="007522E1" w:rsidDel="00CC77BA" w:rsidRDefault="00D27344" w:rsidP="009203DE">
            <w:pPr>
              <w:rPr>
                <w:del w:id="343" w:author="Bob Milius" w:date="2022-05-27T10:32:00Z"/>
                <w:rFonts w:ascii="Calibri" w:eastAsia="Times New Roman" w:hAnsi="Calibri" w:cs="Calibri"/>
                <w:color w:val="000000"/>
                <w:sz w:val="22"/>
                <w:szCs w:val="22"/>
              </w:rPr>
            </w:pPr>
            <w:del w:id="344" w:author="Bob Milius" w:date="2022-05-27T10:32:00Z">
              <w:r w:rsidRPr="007522E1" w:rsidDel="00CC77BA">
                <w:rPr>
                  <w:rFonts w:ascii="Calibri" w:eastAsia="Times New Roman" w:hAnsi="Calibri" w:cs="Calibri"/>
                  <w:color w:val="000000"/>
                  <w:sz w:val="22"/>
                  <w:szCs w:val="22"/>
                </w:rPr>
                <w:delText>4545-0</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17B9742B" w14:textId="5C55269D" w:rsidR="00D27344" w:rsidRPr="007522E1" w:rsidDel="00CC77BA" w:rsidRDefault="00D27344" w:rsidP="009203DE">
            <w:pPr>
              <w:rPr>
                <w:del w:id="345" w:author="Bob Milius" w:date="2022-05-27T10:32:00Z"/>
                <w:rFonts w:ascii="Calibri" w:eastAsia="Times New Roman" w:hAnsi="Calibri" w:cs="Calibri"/>
                <w:color w:val="000000"/>
                <w:sz w:val="22"/>
                <w:szCs w:val="22"/>
              </w:rPr>
            </w:pPr>
            <w:del w:id="346" w:author="Bob Milius" w:date="2022-05-27T10:32:00Z">
              <w:r w:rsidRPr="007522E1" w:rsidDel="00CC77BA">
                <w:rPr>
                  <w:rFonts w:ascii="Calibri" w:eastAsia="Times New Roman" w:hAnsi="Calibri" w:cs="Calibri"/>
                  <w:color w:val="000000"/>
                  <w:sz w:val="22"/>
                  <w:szCs w:val="22"/>
                </w:rPr>
                <w:delText>Hematocrit [Volume Fraction] of Blood by Centrifugation</w:delText>
              </w:r>
            </w:del>
          </w:p>
        </w:tc>
      </w:tr>
      <w:tr w:rsidR="00D27344" w:rsidRPr="007522E1" w:rsidDel="00CC77BA" w14:paraId="03FBCF28" w14:textId="4151BA09" w:rsidTr="009203DE">
        <w:trPr>
          <w:trHeight w:val="292"/>
          <w:del w:id="34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6415C3F6" w14:textId="5AD3144D" w:rsidR="00D27344" w:rsidRPr="007522E1" w:rsidDel="00CC77BA" w:rsidRDefault="00D27344" w:rsidP="009203DE">
            <w:pPr>
              <w:rPr>
                <w:del w:id="348" w:author="Bob Milius" w:date="2022-05-27T10:32:00Z"/>
                <w:rFonts w:ascii="Calibri" w:eastAsia="Times New Roman" w:hAnsi="Calibri" w:cs="Calibri"/>
                <w:color w:val="000000"/>
                <w:sz w:val="22"/>
                <w:szCs w:val="22"/>
              </w:rPr>
            </w:pPr>
            <w:del w:id="349" w:author="Bob Milius" w:date="2022-05-27T10:32:00Z">
              <w:r w:rsidRPr="007522E1" w:rsidDel="00CC77BA">
                <w:rPr>
                  <w:rFonts w:ascii="Calibri" w:eastAsia="Times New Roman" w:hAnsi="Calibri" w:cs="Calibri"/>
                  <w:color w:val="000000"/>
                  <w:sz w:val="22"/>
                  <w:szCs w:val="22"/>
                </w:rPr>
                <w:delText>48703-3</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320BA669" w14:textId="263B0594" w:rsidR="00D27344" w:rsidRPr="007522E1" w:rsidDel="00CC77BA" w:rsidRDefault="00D27344" w:rsidP="009203DE">
            <w:pPr>
              <w:rPr>
                <w:del w:id="350" w:author="Bob Milius" w:date="2022-05-27T10:32:00Z"/>
                <w:rFonts w:ascii="Calibri" w:eastAsia="Times New Roman" w:hAnsi="Calibri" w:cs="Calibri"/>
                <w:color w:val="000000"/>
                <w:sz w:val="22"/>
                <w:szCs w:val="22"/>
              </w:rPr>
            </w:pPr>
            <w:del w:id="351" w:author="Bob Milius" w:date="2022-05-27T10:32:00Z">
              <w:r w:rsidRPr="007522E1" w:rsidDel="00CC77BA">
                <w:rPr>
                  <w:rFonts w:ascii="Calibri" w:eastAsia="Times New Roman" w:hAnsi="Calibri" w:cs="Calibri"/>
                  <w:color w:val="000000"/>
                  <w:sz w:val="22"/>
                  <w:szCs w:val="22"/>
                </w:rPr>
                <w:delText>Hematocrit [Volume Fraction] of Blood by Estimated</w:delText>
              </w:r>
            </w:del>
          </w:p>
        </w:tc>
      </w:tr>
      <w:tr w:rsidR="00D27344" w:rsidRPr="007522E1" w:rsidDel="00CC77BA" w14:paraId="580A773A" w14:textId="10DBF870" w:rsidTr="009203DE">
        <w:trPr>
          <w:trHeight w:val="292"/>
          <w:del w:id="35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6E46F02B" w14:textId="6E6E4A2E" w:rsidR="00D27344" w:rsidRPr="007522E1" w:rsidDel="00CC77BA" w:rsidRDefault="00D27344" w:rsidP="009203DE">
            <w:pPr>
              <w:rPr>
                <w:del w:id="353" w:author="Bob Milius" w:date="2022-05-27T10:32:00Z"/>
                <w:rFonts w:ascii="Calibri" w:eastAsia="Times New Roman" w:hAnsi="Calibri" w:cs="Calibri"/>
                <w:color w:val="000000"/>
                <w:sz w:val="22"/>
                <w:szCs w:val="22"/>
              </w:rPr>
            </w:pPr>
            <w:del w:id="354" w:author="Bob Milius" w:date="2022-05-27T10:32:00Z">
              <w:r w:rsidRPr="007522E1" w:rsidDel="00CC77BA">
                <w:rPr>
                  <w:rFonts w:ascii="Calibri" w:eastAsia="Times New Roman" w:hAnsi="Calibri" w:cs="Calibri"/>
                  <w:color w:val="000000"/>
                  <w:sz w:val="22"/>
                  <w:szCs w:val="22"/>
                </w:rPr>
                <w:delText>31100-1</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32789C21" w14:textId="3AD823A3" w:rsidR="00D27344" w:rsidRPr="007522E1" w:rsidDel="00CC77BA" w:rsidRDefault="00D27344" w:rsidP="009203DE">
            <w:pPr>
              <w:rPr>
                <w:del w:id="355" w:author="Bob Milius" w:date="2022-05-27T10:32:00Z"/>
                <w:rFonts w:ascii="Calibri" w:eastAsia="Times New Roman" w:hAnsi="Calibri" w:cs="Calibri"/>
                <w:color w:val="000000"/>
                <w:sz w:val="22"/>
                <w:szCs w:val="22"/>
              </w:rPr>
            </w:pPr>
            <w:del w:id="356" w:author="Bob Milius" w:date="2022-05-27T10:32:00Z">
              <w:r w:rsidRPr="007522E1" w:rsidDel="00CC77BA">
                <w:rPr>
                  <w:rFonts w:ascii="Calibri" w:eastAsia="Times New Roman" w:hAnsi="Calibri" w:cs="Calibri"/>
                  <w:color w:val="000000"/>
                  <w:sz w:val="22"/>
                  <w:szCs w:val="22"/>
                </w:rPr>
                <w:delText>Hematocrit [Volume Fraction] of Blood by Impedance</w:delText>
              </w:r>
            </w:del>
          </w:p>
        </w:tc>
      </w:tr>
      <w:tr w:rsidR="00D27344" w:rsidRPr="007522E1" w:rsidDel="00CC77BA" w14:paraId="5558B11E" w14:textId="0D26E17D" w:rsidTr="009203DE">
        <w:trPr>
          <w:trHeight w:val="292"/>
          <w:del w:id="35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248CD2B9" w14:textId="00F05612" w:rsidR="00D27344" w:rsidRPr="007522E1" w:rsidDel="00CC77BA" w:rsidRDefault="00D27344" w:rsidP="009203DE">
            <w:pPr>
              <w:rPr>
                <w:del w:id="358" w:author="Bob Milius" w:date="2022-05-27T10:32:00Z"/>
                <w:rFonts w:ascii="Calibri" w:eastAsia="Times New Roman" w:hAnsi="Calibri" w:cs="Calibri"/>
                <w:color w:val="000000"/>
                <w:sz w:val="22"/>
                <w:szCs w:val="22"/>
              </w:rPr>
            </w:pPr>
            <w:del w:id="359" w:author="Bob Milius" w:date="2022-05-27T10:32:00Z">
              <w:r w:rsidRPr="007522E1" w:rsidDel="00CC77BA">
                <w:rPr>
                  <w:rFonts w:ascii="Calibri" w:eastAsia="Times New Roman" w:hAnsi="Calibri" w:cs="Calibri"/>
                  <w:color w:val="000000"/>
                  <w:sz w:val="22"/>
                  <w:szCs w:val="22"/>
                </w:rPr>
                <w:delText>42908-4</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497CD734" w14:textId="0EC74175" w:rsidR="00D27344" w:rsidRPr="007522E1" w:rsidDel="00CC77BA" w:rsidRDefault="00D27344" w:rsidP="009203DE">
            <w:pPr>
              <w:rPr>
                <w:del w:id="360" w:author="Bob Milius" w:date="2022-05-27T10:32:00Z"/>
                <w:rFonts w:ascii="Calibri" w:eastAsia="Times New Roman" w:hAnsi="Calibri" w:cs="Calibri"/>
                <w:color w:val="000000"/>
                <w:sz w:val="22"/>
                <w:szCs w:val="22"/>
              </w:rPr>
            </w:pPr>
            <w:del w:id="361" w:author="Bob Milius" w:date="2022-05-27T10:32:00Z">
              <w:r w:rsidRPr="007522E1" w:rsidDel="00CC77BA">
                <w:rPr>
                  <w:rFonts w:ascii="Calibri" w:eastAsia="Times New Roman" w:hAnsi="Calibri" w:cs="Calibri"/>
                  <w:color w:val="000000"/>
                  <w:sz w:val="22"/>
                  <w:szCs w:val="22"/>
                </w:rPr>
                <w:delText>Hematocrit [Volume Fraction] of Capillary blood</w:delText>
              </w:r>
            </w:del>
          </w:p>
        </w:tc>
      </w:tr>
      <w:tr w:rsidR="00D27344" w:rsidRPr="007522E1" w:rsidDel="00CC77BA" w14:paraId="1EB2FAB7" w14:textId="609BD34B" w:rsidTr="009203DE">
        <w:trPr>
          <w:trHeight w:val="292"/>
          <w:del w:id="36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468FB3D3" w14:textId="06032B8B" w:rsidR="00D27344" w:rsidRPr="007522E1" w:rsidDel="00CC77BA" w:rsidRDefault="00D27344" w:rsidP="009203DE">
            <w:pPr>
              <w:rPr>
                <w:del w:id="363" w:author="Bob Milius" w:date="2022-05-27T10:32:00Z"/>
                <w:rFonts w:ascii="Calibri" w:eastAsia="Times New Roman" w:hAnsi="Calibri" w:cs="Calibri"/>
                <w:color w:val="000000"/>
                <w:sz w:val="22"/>
                <w:szCs w:val="22"/>
              </w:rPr>
            </w:pPr>
            <w:del w:id="364" w:author="Bob Milius" w:date="2022-05-27T10:32:00Z">
              <w:r w:rsidRPr="007522E1" w:rsidDel="00CC77BA">
                <w:rPr>
                  <w:rFonts w:ascii="Calibri" w:eastAsia="Times New Roman" w:hAnsi="Calibri" w:cs="Calibri"/>
                  <w:color w:val="000000"/>
                  <w:sz w:val="22"/>
                  <w:szCs w:val="22"/>
                </w:rPr>
                <w:delText>41654-5</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11F27D06" w14:textId="1387ED00" w:rsidR="00D27344" w:rsidRPr="007522E1" w:rsidDel="00CC77BA" w:rsidRDefault="00D27344" w:rsidP="009203DE">
            <w:pPr>
              <w:rPr>
                <w:del w:id="365" w:author="Bob Milius" w:date="2022-05-27T10:32:00Z"/>
                <w:rFonts w:ascii="Calibri" w:eastAsia="Times New Roman" w:hAnsi="Calibri" w:cs="Calibri"/>
                <w:color w:val="000000"/>
                <w:sz w:val="22"/>
                <w:szCs w:val="22"/>
              </w:rPr>
            </w:pPr>
            <w:del w:id="366" w:author="Bob Milius" w:date="2022-05-27T10:32:00Z">
              <w:r w:rsidRPr="007522E1" w:rsidDel="00CC77BA">
                <w:rPr>
                  <w:rFonts w:ascii="Calibri" w:eastAsia="Times New Roman" w:hAnsi="Calibri" w:cs="Calibri"/>
                  <w:color w:val="000000"/>
                  <w:sz w:val="22"/>
                  <w:szCs w:val="22"/>
                </w:rPr>
                <w:delText>Hematocrit [Volume Fraction] of Venous blood</w:delText>
              </w:r>
            </w:del>
          </w:p>
        </w:tc>
      </w:tr>
      <w:tr w:rsidR="00D27344" w:rsidRPr="007522E1" w:rsidDel="00CC77BA" w14:paraId="7C9E5363" w14:textId="6907A26F" w:rsidTr="009203DE">
        <w:trPr>
          <w:trHeight w:val="292"/>
          <w:del w:id="36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53490669" w14:textId="5A2BCEB6" w:rsidR="00D27344" w:rsidRPr="007522E1" w:rsidDel="00CC77BA" w:rsidRDefault="00D27344" w:rsidP="009203DE">
            <w:pPr>
              <w:rPr>
                <w:del w:id="368" w:author="Bob Milius" w:date="2022-05-27T10:32:00Z"/>
                <w:rFonts w:ascii="Calibri" w:eastAsia="Times New Roman" w:hAnsi="Calibri" w:cs="Calibri"/>
                <w:color w:val="000000"/>
                <w:sz w:val="22"/>
                <w:szCs w:val="22"/>
              </w:rPr>
            </w:pPr>
            <w:del w:id="369"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3387D25F" w14:textId="4637E2E1" w:rsidR="00D27344" w:rsidRPr="007522E1" w:rsidDel="00CC77BA" w:rsidRDefault="00D27344" w:rsidP="009203DE">
            <w:pPr>
              <w:rPr>
                <w:del w:id="370" w:author="Bob Milius" w:date="2022-05-27T10:32:00Z"/>
                <w:rFonts w:ascii="Calibri" w:eastAsia="Times New Roman" w:hAnsi="Calibri" w:cs="Calibri"/>
                <w:color w:val="000000"/>
                <w:sz w:val="22"/>
                <w:szCs w:val="22"/>
              </w:rPr>
            </w:pPr>
            <w:del w:id="37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682A1A26" w14:textId="6D529A6F" w:rsidTr="009203DE">
        <w:trPr>
          <w:trHeight w:val="292"/>
          <w:del w:id="37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60F1E4BD" w14:textId="5064116A" w:rsidR="00D27344" w:rsidRPr="007522E1" w:rsidDel="00CC77BA" w:rsidRDefault="00D27344" w:rsidP="009203DE">
            <w:pPr>
              <w:rPr>
                <w:del w:id="373" w:author="Bob Milius" w:date="2022-05-27T10:32:00Z"/>
                <w:rFonts w:ascii="Calibri" w:eastAsia="Times New Roman" w:hAnsi="Calibri" w:cs="Calibri"/>
                <w:b/>
                <w:bCs/>
                <w:color w:val="000000"/>
                <w:sz w:val="22"/>
                <w:szCs w:val="22"/>
              </w:rPr>
            </w:pPr>
            <w:del w:id="374" w:author="Bob Milius" w:date="2022-05-27T10:32:00Z">
              <w:r w:rsidRPr="007522E1" w:rsidDel="00CC77BA">
                <w:rPr>
                  <w:rFonts w:ascii="Calibri" w:eastAsia="Times New Roman" w:hAnsi="Calibri" w:cs="Calibri"/>
                  <w:b/>
                  <w:bCs/>
                  <w:color w:val="000000"/>
                  <w:sz w:val="22"/>
                  <w:szCs w:val="22"/>
                </w:rPr>
                <w:delText>Platelets</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3AE11687" w14:textId="69794B82" w:rsidR="00D27344" w:rsidRPr="007522E1" w:rsidDel="00CC77BA" w:rsidRDefault="00D27344" w:rsidP="009203DE">
            <w:pPr>
              <w:rPr>
                <w:del w:id="375" w:author="Bob Milius" w:date="2022-05-27T10:32:00Z"/>
                <w:rFonts w:ascii="Calibri" w:eastAsia="Times New Roman" w:hAnsi="Calibri" w:cs="Calibri"/>
                <w:color w:val="000000"/>
                <w:sz w:val="22"/>
                <w:szCs w:val="22"/>
              </w:rPr>
            </w:pPr>
            <w:del w:id="37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25F08DAF" w14:textId="395A0C12" w:rsidTr="009203DE">
        <w:trPr>
          <w:trHeight w:val="292"/>
          <w:del w:id="37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323A0D3B" w14:textId="0E0B8402" w:rsidR="00D27344" w:rsidRPr="007522E1" w:rsidDel="00CC77BA" w:rsidRDefault="00D27344" w:rsidP="009203DE">
            <w:pPr>
              <w:rPr>
                <w:del w:id="378" w:author="Bob Milius" w:date="2022-05-27T10:32:00Z"/>
                <w:rFonts w:ascii="Calibri" w:eastAsia="Times New Roman" w:hAnsi="Calibri" w:cs="Calibri"/>
                <w:color w:val="000000"/>
                <w:sz w:val="22"/>
                <w:szCs w:val="22"/>
              </w:rPr>
            </w:pPr>
            <w:del w:id="379" w:author="Bob Milius" w:date="2022-05-27T10:32:00Z">
              <w:r w:rsidRPr="007522E1" w:rsidDel="00CC77BA">
                <w:rPr>
                  <w:rFonts w:ascii="Calibri" w:eastAsia="Times New Roman" w:hAnsi="Calibri" w:cs="Calibri"/>
                  <w:color w:val="000000"/>
                  <w:sz w:val="22"/>
                  <w:szCs w:val="22"/>
                </w:rPr>
                <w:delText>26515-7</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781A59B6" w14:textId="5E9FF3D5" w:rsidR="00D27344" w:rsidRPr="007522E1" w:rsidDel="00CC77BA" w:rsidRDefault="00D27344" w:rsidP="009203DE">
            <w:pPr>
              <w:rPr>
                <w:del w:id="380" w:author="Bob Milius" w:date="2022-05-27T10:32:00Z"/>
                <w:rFonts w:ascii="Calibri" w:eastAsia="Times New Roman" w:hAnsi="Calibri" w:cs="Calibri"/>
                <w:color w:val="000000"/>
                <w:sz w:val="22"/>
                <w:szCs w:val="22"/>
              </w:rPr>
            </w:pPr>
            <w:del w:id="381" w:author="Bob Milius" w:date="2022-05-27T10:32:00Z">
              <w:r w:rsidRPr="007522E1" w:rsidDel="00CC77BA">
                <w:rPr>
                  <w:rFonts w:ascii="Calibri" w:eastAsia="Times New Roman" w:hAnsi="Calibri" w:cs="Calibri"/>
                  <w:color w:val="000000"/>
                  <w:sz w:val="22"/>
                  <w:szCs w:val="22"/>
                </w:rPr>
                <w:delText>Platelets [#/volume] in Blood</w:delText>
              </w:r>
            </w:del>
          </w:p>
        </w:tc>
      </w:tr>
      <w:tr w:rsidR="00D27344" w:rsidRPr="007522E1" w:rsidDel="00CC77BA" w14:paraId="7FD3B92F" w14:textId="0BF5DF1D" w:rsidTr="009203DE">
        <w:trPr>
          <w:trHeight w:val="292"/>
          <w:del w:id="382"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18784213" w14:textId="31C8A910" w:rsidR="00D27344" w:rsidRPr="007522E1" w:rsidDel="00CC77BA" w:rsidRDefault="00D27344" w:rsidP="009203DE">
            <w:pPr>
              <w:rPr>
                <w:del w:id="383" w:author="Bob Milius" w:date="2022-05-27T10:32:00Z"/>
                <w:rFonts w:ascii="Calibri" w:eastAsia="Times New Roman" w:hAnsi="Calibri" w:cs="Calibri"/>
                <w:color w:val="000000"/>
                <w:sz w:val="22"/>
                <w:szCs w:val="22"/>
              </w:rPr>
            </w:pPr>
            <w:del w:id="384" w:author="Bob Milius" w:date="2022-05-27T10:32:00Z">
              <w:r w:rsidRPr="007522E1" w:rsidDel="00CC77BA">
                <w:rPr>
                  <w:rFonts w:ascii="Calibri" w:eastAsia="Times New Roman" w:hAnsi="Calibri" w:cs="Calibri"/>
                  <w:color w:val="000000"/>
                  <w:sz w:val="22"/>
                  <w:szCs w:val="22"/>
                </w:rPr>
                <w:delText>777-3</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588BA207" w14:textId="038121AF" w:rsidR="00D27344" w:rsidRPr="007522E1" w:rsidDel="00CC77BA" w:rsidRDefault="00D27344" w:rsidP="009203DE">
            <w:pPr>
              <w:rPr>
                <w:del w:id="385" w:author="Bob Milius" w:date="2022-05-27T10:32:00Z"/>
                <w:rFonts w:ascii="Calibri" w:eastAsia="Times New Roman" w:hAnsi="Calibri" w:cs="Calibri"/>
                <w:color w:val="000000"/>
                <w:sz w:val="22"/>
                <w:szCs w:val="22"/>
              </w:rPr>
            </w:pPr>
            <w:del w:id="386" w:author="Bob Milius" w:date="2022-05-27T10:32:00Z">
              <w:r w:rsidRPr="007522E1" w:rsidDel="00CC77BA">
                <w:rPr>
                  <w:rFonts w:ascii="Calibri" w:eastAsia="Times New Roman" w:hAnsi="Calibri" w:cs="Calibri"/>
                  <w:color w:val="000000"/>
                  <w:sz w:val="22"/>
                  <w:szCs w:val="22"/>
                </w:rPr>
                <w:delText>Platelets [#/volume] in Blood by Automated count</w:delText>
              </w:r>
            </w:del>
          </w:p>
        </w:tc>
      </w:tr>
      <w:tr w:rsidR="00D27344" w:rsidRPr="007522E1" w:rsidDel="00CC77BA" w14:paraId="2FCA39DE" w14:textId="0DB17098" w:rsidTr="009203DE">
        <w:trPr>
          <w:trHeight w:val="292"/>
          <w:del w:id="38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78744DB0" w14:textId="443F860B" w:rsidR="00D27344" w:rsidRPr="007522E1" w:rsidDel="00CC77BA" w:rsidRDefault="00D27344" w:rsidP="009203DE">
            <w:pPr>
              <w:rPr>
                <w:del w:id="388" w:author="Bob Milius" w:date="2022-05-27T10:32:00Z"/>
                <w:rFonts w:ascii="Calibri" w:eastAsia="Times New Roman" w:hAnsi="Calibri" w:cs="Calibri"/>
                <w:color w:val="000000"/>
                <w:sz w:val="22"/>
                <w:szCs w:val="22"/>
              </w:rPr>
            </w:pPr>
            <w:del w:id="389" w:author="Bob Milius" w:date="2022-05-27T10:32:00Z">
              <w:r w:rsidRPr="007522E1" w:rsidDel="00CC77BA">
                <w:rPr>
                  <w:rFonts w:ascii="Calibri" w:eastAsia="Times New Roman" w:hAnsi="Calibri" w:cs="Calibri"/>
                  <w:color w:val="000000"/>
                  <w:sz w:val="22"/>
                  <w:szCs w:val="22"/>
                </w:rPr>
                <w:delText>49497-1</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20D53E78" w14:textId="0DABAA50" w:rsidR="00D27344" w:rsidRPr="007522E1" w:rsidDel="00CC77BA" w:rsidRDefault="00D27344" w:rsidP="009203DE">
            <w:pPr>
              <w:rPr>
                <w:del w:id="390" w:author="Bob Milius" w:date="2022-05-27T10:32:00Z"/>
                <w:rFonts w:ascii="Calibri" w:eastAsia="Times New Roman" w:hAnsi="Calibri" w:cs="Calibri"/>
                <w:color w:val="000000"/>
                <w:sz w:val="22"/>
                <w:szCs w:val="22"/>
              </w:rPr>
            </w:pPr>
            <w:del w:id="391" w:author="Bob Milius" w:date="2022-05-27T10:32:00Z">
              <w:r w:rsidRPr="007522E1" w:rsidDel="00CC77BA">
                <w:rPr>
                  <w:rFonts w:ascii="Calibri" w:eastAsia="Times New Roman" w:hAnsi="Calibri" w:cs="Calibri"/>
                  <w:color w:val="000000"/>
                  <w:sz w:val="22"/>
                  <w:szCs w:val="22"/>
                </w:rPr>
                <w:delText>Platelets [#/volume] in Blood by Estimate</w:delText>
              </w:r>
            </w:del>
          </w:p>
        </w:tc>
      </w:tr>
      <w:tr w:rsidR="00D27344" w:rsidRPr="007522E1" w:rsidDel="00CC77BA" w14:paraId="27806201" w14:textId="2C1A23E9" w:rsidTr="009203DE">
        <w:trPr>
          <w:trHeight w:val="292"/>
          <w:del w:id="392"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7C1ABCEE" w14:textId="0B869C12" w:rsidR="00D27344" w:rsidRPr="007522E1" w:rsidDel="00CC77BA" w:rsidRDefault="00D27344" w:rsidP="009203DE">
            <w:pPr>
              <w:rPr>
                <w:del w:id="393" w:author="Bob Milius" w:date="2022-05-27T10:32:00Z"/>
                <w:rFonts w:ascii="Calibri" w:eastAsia="Times New Roman" w:hAnsi="Calibri" w:cs="Calibri"/>
                <w:color w:val="000000"/>
                <w:sz w:val="22"/>
                <w:szCs w:val="22"/>
              </w:rPr>
            </w:pPr>
            <w:del w:id="394" w:author="Bob Milius" w:date="2022-05-27T10:32:00Z">
              <w:r w:rsidRPr="007522E1" w:rsidDel="00CC77BA">
                <w:rPr>
                  <w:rFonts w:ascii="Calibri" w:eastAsia="Times New Roman" w:hAnsi="Calibri" w:cs="Calibri"/>
                  <w:color w:val="000000"/>
                  <w:sz w:val="22"/>
                  <w:szCs w:val="22"/>
                </w:rPr>
                <w:delText>778-1</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28CEFB03" w14:textId="526FF516" w:rsidR="00D27344" w:rsidRPr="007522E1" w:rsidDel="00CC77BA" w:rsidRDefault="00D27344" w:rsidP="009203DE">
            <w:pPr>
              <w:rPr>
                <w:del w:id="395" w:author="Bob Milius" w:date="2022-05-27T10:32:00Z"/>
                <w:rFonts w:ascii="Calibri" w:eastAsia="Times New Roman" w:hAnsi="Calibri" w:cs="Calibri"/>
                <w:color w:val="000000"/>
                <w:sz w:val="22"/>
                <w:szCs w:val="22"/>
              </w:rPr>
            </w:pPr>
            <w:del w:id="396" w:author="Bob Milius" w:date="2022-05-27T10:32:00Z">
              <w:r w:rsidRPr="007522E1" w:rsidDel="00CC77BA">
                <w:rPr>
                  <w:rFonts w:ascii="Calibri" w:eastAsia="Times New Roman" w:hAnsi="Calibri" w:cs="Calibri"/>
                  <w:color w:val="000000"/>
                  <w:sz w:val="22"/>
                  <w:szCs w:val="22"/>
                </w:rPr>
                <w:delText>Platelets [#/volume] in Blood by Manual count</w:delText>
              </w:r>
            </w:del>
          </w:p>
        </w:tc>
      </w:tr>
      <w:tr w:rsidR="00D27344" w:rsidRPr="007522E1" w:rsidDel="00CC77BA" w14:paraId="54873118" w14:textId="5BBA9B24" w:rsidTr="009203DE">
        <w:trPr>
          <w:trHeight w:val="292"/>
          <w:del w:id="39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033C97E2" w14:textId="1A392961" w:rsidR="00D27344" w:rsidRPr="007522E1" w:rsidDel="00CC77BA" w:rsidRDefault="00D27344" w:rsidP="009203DE">
            <w:pPr>
              <w:rPr>
                <w:del w:id="398" w:author="Bob Milius" w:date="2022-05-27T10:32:00Z"/>
                <w:rFonts w:ascii="Calibri" w:eastAsia="Times New Roman" w:hAnsi="Calibri" w:cs="Calibri"/>
                <w:color w:val="000000"/>
                <w:sz w:val="22"/>
                <w:szCs w:val="22"/>
              </w:rPr>
            </w:pPr>
            <w:del w:id="399"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469B7292" w14:textId="61ECFD34" w:rsidR="00D27344" w:rsidRPr="007522E1" w:rsidDel="00CC77BA" w:rsidRDefault="00D27344" w:rsidP="009203DE">
            <w:pPr>
              <w:rPr>
                <w:del w:id="400" w:author="Bob Milius" w:date="2022-05-27T10:32:00Z"/>
                <w:rFonts w:ascii="Calibri" w:eastAsia="Times New Roman" w:hAnsi="Calibri" w:cs="Calibri"/>
                <w:color w:val="000000"/>
                <w:sz w:val="22"/>
                <w:szCs w:val="22"/>
              </w:rPr>
            </w:pPr>
            <w:del w:id="40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5B1BC97A" w14:textId="38C14761" w:rsidTr="009203DE">
        <w:trPr>
          <w:trHeight w:val="292"/>
          <w:del w:id="40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61733F55" w14:textId="16B1EE21" w:rsidR="00D27344" w:rsidRPr="007522E1" w:rsidDel="00CC77BA" w:rsidRDefault="00D27344" w:rsidP="009203DE">
            <w:pPr>
              <w:rPr>
                <w:del w:id="403" w:author="Bob Milius" w:date="2022-05-27T10:32:00Z"/>
                <w:rFonts w:ascii="Calibri" w:eastAsia="Times New Roman" w:hAnsi="Calibri" w:cs="Calibri"/>
                <w:b/>
                <w:bCs/>
                <w:color w:val="000000"/>
                <w:sz w:val="22"/>
                <w:szCs w:val="22"/>
              </w:rPr>
            </w:pPr>
            <w:del w:id="404" w:author="Bob Milius" w:date="2022-05-27T10:32:00Z">
              <w:r w:rsidRPr="007522E1" w:rsidDel="00CC77BA">
                <w:rPr>
                  <w:rFonts w:ascii="Calibri" w:eastAsia="Times New Roman" w:hAnsi="Calibri" w:cs="Calibri"/>
                  <w:b/>
                  <w:bCs/>
                  <w:color w:val="000000"/>
                  <w:sz w:val="22"/>
                  <w:szCs w:val="22"/>
                </w:rPr>
                <w:delText>Mean Platelet Volume</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1D518303" w14:textId="51FED86A" w:rsidR="00D27344" w:rsidRPr="007522E1" w:rsidDel="00CC77BA" w:rsidRDefault="00D27344" w:rsidP="009203DE">
            <w:pPr>
              <w:rPr>
                <w:del w:id="405" w:author="Bob Milius" w:date="2022-05-27T10:32:00Z"/>
                <w:rFonts w:ascii="Calibri" w:eastAsia="Times New Roman" w:hAnsi="Calibri" w:cs="Calibri"/>
                <w:color w:val="000000"/>
                <w:sz w:val="22"/>
                <w:szCs w:val="22"/>
              </w:rPr>
            </w:pPr>
            <w:del w:id="40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60BA07AC" w14:textId="4D9F29B6" w:rsidTr="009203DE">
        <w:trPr>
          <w:trHeight w:val="292"/>
          <w:del w:id="40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0CECE"/>
            <w:noWrap/>
            <w:vAlign w:val="bottom"/>
            <w:hideMark/>
          </w:tcPr>
          <w:p w14:paraId="540D40C9" w14:textId="3E706BFB" w:rsidR="00D27344" w:rsidRPr="007522E1" w:rsidDel="00CC77BA" w:rsidRDefault="00D27344" w:rsidP="009203DE">
            <w:pPr>
              <w:rPr>
                <w:del w:id="408" w:author="Bob Milius" w:date="2022-05-27T10:32:00Z"/>
                <w:rFonts w:ascii="Calibri" w:eastAsia="Times New Roman" w:hAnsi="Calibri" w:cs="Calibri"/>
                <w:color w:val="000000"/>
                <w:sz w:val="22"/>
                <w:szCs w:val="22"/>
              </w:rPr>
            </w:pPr>
            <w:del w:id="409" w:author="Bob Milius" w:date="2022-05-27T10:32:00Z">
              <w:r w:rsidRPr="007522E1" w:rsidDel="00CC77BA">
                <w:rPr>
                  <w:rFonts w:ascii="Calibri" w:eastAsia="Times New Roman" w:hAnsi="Calibri" w:cs="Calibri"/>
                  <w:color w:val="000000"/>
                  <w:sz w:val="22"/>
                  <w:szCs w:val="22"/>
                </w:rPr>
                <w:delText>28542-9</w:delText>
              </w:r>
            </w:del>
          </w:p>
        </w:tc>
        <w:tc>
          <w:tcPr>
            <w:tcW w:w="7268" w:type="dxa"/>
            <w:tcBorders>
              <w:top w:val="nil"/>
              <w:left w:val="nil"/>
              <w:bottom w:val="single" w:sz="4" w:space="0" w:color="A6A6A6"/>
              <w:right w:val="nil"/>
            </w:tcBorders>
            <w:shd w:val="clear" w:color="000000" w:fill="D0CECE"/>
            <w:noWrap/>
            <w:vAlign w:val="bottom"/>
            <w:hideMark/>
          </w:tcPr>
          <w:p w14:paraId="1B7B3557" w14:textId="55558A15" w:rsidR="00D27344" w:rsidRPr="007522E1" w:rsidDel="00CC77BA" w:rsidRDefault="00D27344" w:rsidP="009203DE">
            <w:pPr>
              <w:rPr>
                <w:del w:id="410" w:author="Bob Milius" w:date="2022-05-27T10:32:00Z"/>
                <w:rFonts w:ascii="Calibri" w:eastAsia="Times New Roman" w:hAnsi="Calibri" w:cs="Calibri"/>
                <w:color w:val="000000"/>
                <w:sz w:val="22"/>
                <w:szCs w:val="22"/>
              </w:rPr>
            </w:pPr>
            <w:del w:id="411" w:author="Bob Milius" w:date="2022-05-27T10:32:00Z">
              <w:r w:rsidRPr="007522E1" w:rsidDel="00CC77BA">
                <w:rPr>
                  <w:rFonts w:ascii="Calibri" w:eastAsia="Times New Roman" w:hAnsi="Calibri" w:cs="Calibri"/>
                  <w:color w:val="000000"/>
                  <w:sz w:val="22"/>
                  <w:szCs w:val="22"/>
                </w:rPr>
                <w:delText>Platelet mean volume [Entitic volume] in Blood</w:delText>
              </w:r>
            </w:del>
          </w:p>
        </w:tc>
      </w:tr>
      <w:tr w:rsidR="00D27344" w:rsidRPr="007522E1" w:rsidDel="00CC77BA" w14:paraId="15C6B3F8" w14:textId="580C1A91" w:rsidTr="009203DE">
        <w:trPr>
          <w:trHeight w:val="292"/>
          <w:del w:id="412" w:author="Bob Milius" w:date="2022-05-27T10:32:00Z"/>
        </w:trPr>
        <w:tc>
          <w:tcPr>
            <w:tcW w:w="2267" w:type="dxa"/>
            <w:tcBorders>
              <w:top w:val="nil"/>
              <w:left w:val="single" w:sz="4" w:space="0" w:color="A6A6A6"/>
              <w:bottom w:val="single" w:sz="4" w:space="0" w:color="A6A6A6"/>
              <w:right w:val="single" w:sz="4" w:space="0" w:color="A6A6A6"/>
            </w:tcBorders>
            <w:shd w:val="clear" w:color="000000" w:fill="D0CECE"/>
            <w:noWrap/>
            <w:vAlign w:val="bottom"/>
            <w:hideMark/>
          </w:tcPr>
          <w:p w14:paraId="5BC52CBF" w14:textId="7644EC10" w:rsidR="00D27344" w:rsidRPr="007522E1" w:rsidDel="00CC77BA" w:rsidRDefault="00D27344" w:rsidP="009203DE">
            <w:pPr>
              <w:rPr>
                <w:del w:id="413" w:author="Bob Milius" w:date="2022-05-27T10:32:00Z"/>
                <w:rFonts w:ascii="Calibri" w:eastAsia="Times New Roman" w:hAnsi="Calibri" w:cs="Calibri"/>
                <w:color w:val="000000"/>
                <w:sz w:val="22"/>
                <w:szCs w:val="22"/>
              </w:rPr>
            </w:pPr>
            <w:del w:id="414" w:author="Bob Milius" w:date="2022-05-27T10:32:00Z">
              <w:r w:rsidRPr="007522E1" w:rsidDel="00CC77BA">
                <w:rPr>
                  <w:rFonts w:ascii="Calibri" w:eastAsia="Times New Roman" w:hAnsi="Calibri" w:cs="Calibri"/>
                  <w:color w:val="000000"/>
                  <w:sz w:val="22"/>
                  <w:szCs w:val="22"/>
                </w:rPr>
                <w:delText>32623-1</w:delText>
              </w:r>
            </w:del>
          </w:p>
        </w:tc>
        <w:tc>
          <w:tcPr>
            <w:tcW w:w="7268" w:type="dxa"/>
            <w:tcBorders>
              <w:top w:val="nil"/>
              <w:left w:val="nil"/>
              <w:bottom w:val="single" w:sz="4" w:space="0" w:color="A6A6A6"/>
              <w:right w:val="nil"/>
            </w:tcBorders>
            <w:shd w:val="clear" w:color="000000" w:fill="D0CECE"/>
            <w:noWrap/>
            <w:vAlign w:val="bottom"/>
            <w:hideMark/>
          </w:tcPr>
          <w:p w14:paraId="36527E5E" w14:textId="09D55435" w:rsidR="00D27344" w:rsidRPr="007522E1" w:rsidDel="00CC77BA" w:rsidRDefault="00D27344" w:rsidP="009203DE">
            <w:pPr>
              <w:rPr>
                <w:del w:id="415" w:author="Bob Milius" w:date="2022-05-27T10:32:00Z"/>
                <w:rFonts w:ascii="Calibri" w:eastAsia="Times New Roman" w:hAnsi="Calibri" w:cs="Calibri"/>
                <w:color w:val="000000"/>
                <w:sz w:val="22"/>
                <w:szCs w:val="22"/>
              </w:rPr>
            </w:pPr>
            <w:del w:id="416" w:author="Bob Milius" w:date="2022-05-27T10:32:00Z">
              <w:r w:rsidRPr="007522E1" w:rsidDel="00CC77BA">
                <w:rPr>
                  <w:rFonts w:ascii="Calibri" w:eastAsia="Times New Roman" w:hAnsi="Calibri" w:cs="Calibri"/>
                  <w:color w:val="000000"/>
                  <w:sz w:val="22"/>
                  <w:szCs w:val="22"/>
                </w:rPr>
                <w:delText>Platelet mean volume [Entitic volume] in Blood by Automated count</w:delText>
              </w:r>
            </w:del>
          </w:p>
        </w:tc>
      </w:tr>
      <w:tr w:rsidR="00D27344" w:rsidRPr="007522E1" w:rsidDel="00CC77BA" w14:paraId="03B6FC13" w14:textId="052198F6" w:rsidTr="009203DE">
        <w:trPr>
          <w:trHeight w:val="292"/>
          <w:del w:id="41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02F2E014" w14:textId="11FB695E" w:rsidR="00D27344" w:rsidRPr="007522E1" w:rsidDel="00CC77BA" w:rsidRDefault="00D27344" w:rsidP="009203DE">
            <w:pPr>
              <w:rPr>
                <w:del w:id="418" w:author="Bob Milius" w:date="2022-05-27T10:32:00Z"/>
                <w:rFonts w:ascii="Calibri" w:eastAsia="Times New Roman" w:hAnsi="Calibri" w:cs="Calibri"/>
                <w:color w:val="000000"/>
                <w:sz w:val="22"/>
                <w:szCs w:val="22"/>
              </w:rPr>
            </w:pPr>
            <w:del w:id="419"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3A8B0E79" w14:textId="7EC5CB9F" w:rsidR="00D27344" w:rsidRPr="007522E1" w:rsidDel="00CC77BA" w:rsidRDefault="00D27344" w:rsidP="009203DE">
            <w:pPr>
              <w:rPr>
                <w:del w:id="420" w:author="Bob Milius" w:date="2022-05-27T10:32:00Z"/>
                <w:rFonts w:ascii="Calibri" w:eastAsia="Times New Roman" w:hAnsi="Calibri" w:cs="Calibri"/>
                <w:color w:val="000000"/>
                <w:sz w:val="22"/>
                <w:szCs w:val="22"/>
              </w:rPr>
            </w:pPr>
            <w:del w:id="42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2BCA1638" w14:textId="6362FB56" w:rsidTr="009203DE">
        <w:trPr>
          <w:trHeight w:val="292"/>
          <w:del w:id="42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1DF10D4B" w14:textId="15FE42EF" w:rsidR="00D27344" w:rsidRPr="007522E1" w:rsidDel="00CC77BA" w:rsidRDefault="00D27344" w:rsidP="009203DE">
            <w:pPr>
              <w:rPr>
                <w:del w:id="423" w:author="Bob Milius" w:date="2022-05-27T10:32:00Z"/>
                <w:rFonts w:ascii="Calibri" w:eastAsia="Times New Roman" w:hAnsi="Calibri" w:cs="Calibri"/>
                <w:b/>
                <w:bCs/>
                <w:color w:val="000000"/>
                <w:sz w:val="22"/>
                <w:szCs w:val="22"/>
              </w:rPr>
            </w:pPr>
            <w:del w:id="424" w:author="Bob Milius" w:date="2022-05-27T10:32:00Z">
              <w:r w:rsidRPr="007522E1" w:rsidDel="00CC77BA">
                <w:rPr>
                  <w:rFonts w:ascii="Calibri" w:eastAsia="Times New Roman" w:hAnsi="Calibri" w:cs="Calibri"/>
                  <w:b/>
                  <w:bCs/>
                  <w:color w:val="000000"/>
                  <w:sz w:val="22"/>
                  <w:szCs w:val="22"/>
                </w:rPr>
                <w:delText>Lymphocytes</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4397A60D" w14:textId="6AD408D0" w:rsidR="00D27344" w:rsidRPr="007522E1" w:rsidDel="00CC77BA" w:rsidRDefault="00D27344" w:rsidP="009203DE">
            <w:pPr>
              <w:rPr>
                <w:del w:id="425" w:author="Bob Milius" w:date="2022-05-27T10:32:00Z"/>
                <w:rFonts w:ascii="Calibri" w:eastAsia="Times New Roman" w:hAnsi="Calibri" w:cs="Calibri"/>
                <w:color w:val="000000"/>
                <w:sz w:val="22"/>
                <w:szCs w:val="22"/>
              </w:rPr>
            </w:pPr>
            <w:del w:id="42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7B4614A7" w14:textId="2A38D554" w:rsidTr="009203DE">
        <w:trPr>
          <w:trHeight w:val="292"/>
          <w:del w:id="42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02C31F7D" w14:textId="29CACD48" w:rsidR="00D27344" w:rsidRPr="007522E1" w:rsidDel="00CC77BA" w:rsidRDefault="00D27344" w:rsidP="009203DE">
            <w:pPr>
              <w:rPr>
                <w:del w:id="428" w:author="Bob Milius" w:date="2022-05-27T10:32:00Z"/>
                <w:rFonts w:ascii="Calibri" w:eastAsia="Times New Roman" w:hAnsi="Calibri" w:cs="Calibri"/>
                <w:color w:val="000000"/>
                <w:sz w:val="22"/>
                <w:szCs w:val="22"/>
              </w:rPr>
            </w:pPr>
            <w:del w:id="429" w:author="Bob Milius" w:date="2022-05-27T10:32:00Z">
              <w:r w:rsidRPr="007522E1" w:rsidDel="00CC77BA">
                <w:rPr>
                  <w:rFonts w:ascii="Calibri" w:eastAsia="Times New Roman" w:hAnsi="Calibri" w:cs="Calibri"/>
                  <w:color w:val="000000"/>
                  <w:sz w:val="22"/>
                  <w:szCs w:val="22"/>
                </w:rPr>
                <w:delText>26474-7</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129BBA48" w14:textId="6E255B9F" w:rsidR="00D27344" w:rsidRPr="007522E1" w:rsidDel="00CC77BA" w:rsidRDefault="00D27344" w:rsidP="009203DE">
            <w:pPr>
              <w:rPr>
                <w:del w:id="430" w:author="Bob Milius" w:date="2022-05-27T10:32:00Z"/>
                <w:rFonts w:ascii="Calibri" w:eastAsia="Times New Roman" w:hAnsi="Calibri" w:cs="Calibri"/>
                <w:color w:val="000000"/>
                <w:sz w:val="22"/>
                <w:szCs w:val="22"/>
              </w:rPr>
            </w:pPr>
            <w:del w:id="431" w:author="Bob Milius" w:date="2022-05-27T10:32:00Z">
              <w:r w:rsidRPr="007522E1" w:rsidDel="00CC77BA">
                <w:rPr>
                  <w:rFonts w:ascii="Calibri" w:eastAsia="Times New Roman" w:hAnsi="Calibri" w:cs="Calibri"/>
                  <w:color w:val="000000"/>
                  <w:sz w:val="22"/>
                  <w:szCs w:val="22"/>
                </w:rPr>
                <w:delText>Lymphocytes [#/volume] in Blood</w:delText>
              </w:r>
            </w:del>
          </w:p>
        </w:tc>
      </w:tr>
      <w:tr w:rsidR="00D27344" w:rsidRPr="007522E1" w:rsidDel="00CC77BA" w14:paraId="10B213C9" w14:textId="4382BE12" w:rsidTr="009203DE">
        <w:trPr>
          <w:trHeight w:val="292"/>
          <w:del w:id="432"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4A9339DC" w14:textId="3F4BB394" w:rsidR="00D27344" w:rsidRPr="007522E1" w:rsidDel="00CC77BA" w:rsidRDefault="00D27344" w:rsidP="009203DE">
            <w:pPr>
              <w:rPr>
                <w:del w:id="433" w:author="Bob Milius" w:date="2022-05-27T10:32:00Z"/>
                <w:rFonts w:ascii="Calibri" w:eastAsia="Times New Roman" w:hAnsi="Calibri" w:cs="Calibri"/>
                <w:color w:val="000000"/>
                <w:sz w:val="22"/>
                <w:szCs w:val="22"/>
              </w:rPr>
            </w:pPr>
            <w:del w:id="434" w:author="Bob Milius" w:date="2022-05-27T10:32:00Z">
              <w:r w:rsidRPr="007522E1" w:rsidDel="00CC77BA">
                <w:rPr>
                  <w:rFonts w:ascii="Calibri" w:eastAsia="Times New Roman" w:hAnsi="Calibri" w:cs="Calibri"/>
                  <w:color w:val="000000"/>
                  <w:sz w:val="22"/>
                  <w:szCs w:val="22"/>
                </w:rPr>
                <w:delText>731-0</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0D1F9C0B" w14:textId="4B6A2E65" w:rsidR="00D27344" w:rsidRPr="007522E1" w:rsidDel="00CC77BA" w:rsidRDefault="00D27344" w:rsidP="009203DE">
            <w:pPr>
              <w:rPr>
                <w:del w:id="435" w:author="Bob Milius" w:date="2022-05-27T10:32:00Z"/>
                <w:rFonts w:ascii="Calibri" w:eastAsia="Times New Roman" w:hAnsi="Calibri" w:cs="Calibri"/>
                <w:color w:val="000000"/>
                <w:sz w:val="22"/>
                <w:szCs w:val="22"/>
              </w:rPr>
            </w:pPr>
            <w:del w:id="436" w:author="Bob Milius" w:date="2022-05-27T10:32:00Z">
              <w:r w:rsidRPr="007522E1" w:rsidDel="00CC77BA">
                <w:rPr>
                  <w:rFonts w:ascii="Calibri" w:eastAsia="Times New Roman" w:hAnsi="Calibri" w:cs="Calibri"/>
                  <w:color w:val="000000"/>
                  <w:sz w:val="22"/>
                  <w:szCs w:val="22"/>
                </w:rPr>
                <w:delText>Lymphocytes [#/volume] in Blood by Automated count</w:delText>
              </w:r>
            </w:del>
          </w:p>
        </w:tc>
      </w:tr>
      <w:tr w:rsidR="00D27344" w:rsidRPr="007522E1" w:rsidDel="00CC77BA" w14:paraId="6298B5B1" w14:textId="466B5C81" w:rsidTr="009203DE">
        <w:trPr>
          <w:trHeight w:val="292"/>
          <w:del w:id="43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1AADCBEE" w14:textId="0714D4D2" w:rsidR="00D27344" w:rsidRPr="007522E1" w:rsidDel="00CC77BA" w:rsidRDefault="00D27344" w:rsidP="009203DE">
            <w:pPr>
              <w:rPr>
                <w:del w:id="438" w:author="Bob Milius" w:date="2022-05-27T10:32:00Z"/>
                <w:rFonts w:ascii="Calibri" w:eastAsia="Times New Roman" w:hAnsi="Calibri" w:cs="Calibri"/>
                <w:color w:val="000000"/>
                <w:sz w:val="22"/>
                <w:szCs w:val="22"/>
              </w:rPr>
            </w:pPr>
            <w:del w:id="439" w:author="Bob Milius" w:date="2022-05-27T10:32:00Z">
              <w:r w:rsidRPr="007522E1" w:rsidDel="00CC77BA">
                <w:rPr>
                  <w:rFonts w:ascii="Calibri" w:eastAsia="Times New Roman" w:hAnsi="Calibri" w:cs="Calibri"/>
                  <w:color w:val="000000"/>
                  <w:sz w:val="22"/>
                  <w:szCs w:val="22"/>
                </w:rPr>
                <w:delText>732-8</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18752EFF" w14:textId="259E568E" w:rsidR="00D27344" w:rsidRPr="007522E1" w:rsidDel="00CC77BA" w:rsidRDefault="00D27344" w:rsidP="009203DE">
            <w:pPr>
              <w:rPr>
                <w:del w:id="440" w:author="Bob Milius" w:date="2022-05-27T10:32:00Z"/>
                <w:rFonts w:ascii="Calibri" w:eastAsia="Times New Roman" w:hAnsi="Calibri" w:cs="Calibri"/>
                <w:color w:val="000000"/>
                <w:sz w:val="22"/>
                <w:szCs w:val="22"/>
              </w:rPr>
            </w:pPr>
            <w:del w:id="441" w:author="Bob Milius" w:date="2022-05-27T10:32:00Z">
              <w:r w:rsidRPr="007522E1" w:rsidDel="00CC77BA">
                <w:rPr>
                  <w:rFonts w:ascii="Calibri" w:eastAsia="Times New Roman" w:hAnsi="Calibri" w:cs="Calibri"/>
                  <w:color w:val="000000"/>
                  <w:sz w:val="22"/>
                  <w:szCs w:val="22"/>
                </w:rPr>
                <w:delText>Lymphocytes [#/volume] in Blood by Manual count</w:delText>
              </w:r>
            </w:del>
          </w:p>
        </w:tc>
      </w:tr>
      <w:tr w:rsidR="00D27344" w:rsidRPr="007522E1" w:rsidDel="00CC77BA" w14:paraId="0A003E91" w14:textId="6A5C076F" w:rsidTr="009203DE">
        <w:trPr>
          <w:trHeight w:val="292"/>
          <w:del w:id="44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177F24F7" w14:textId="6C2ED0B8" w:rsidR="00D27344" w:rsidRPr="007522E1" w:rsidDel="00CC77BA" w:rsidRDefault="00D27344" w:rsidP="009203DE">
            <w:pPr>
              <w:rPr>
                <w:del w:id="443" w:author="Bob Milius" w:date="2022-05-27T10:32:00Z"/>
                <w:rFonts w:ascii="Calibri" w:eastAsia="Times New Roman" w:hAnsi="Calibri" w:cs="Calibri"/>
                <w:color w:val="000000"/>
                <w:sz w:val="22"/>
                <w:szCs w:val="22"/>
              </w:rPr>
            </w:pPr>
            <w:del w:id="444" w:author="Bob Milius" w:date="2022-05-27T10:32:00Z">
              <w:r w:rsidRPr="007522E1" w:rsidDel="00CC77BA">
                <w:rPr>
                  <w:rFonts w:ascii="Calibri" w:eastAsia="Times New Roman" w:hAnsi="Calibri" w:cs="Calibri"/>
                  <w:color w:val="000000"/>
                  <w:sz w:val="22"/>
                  <w:szCs w:val="22"/>
                </w:rPr>
                <w:delText>26478-8</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03B9CD29" w14:textId="2B01425F" w:rsidR="00D27344" w:rsidRPr="007522E1" w:rsidDel="00CC77BA" w:rsidRDefault="00D27344" w:rsidP="009203DE">
            <w:pPr>
              <w:rPr>
                <w:del w:id="445" w:author="Bob Milius" w:date="2022-05-27T10:32:00Z"/>
                <w:rFonts w:ascii="Calibri" w:eastAsia="Times New Roman" w:hAnsi="Calibri" w:cs="Calibri"/>
                <w:color w:val="000000"/>
                <w:sz w:val="22"/>
                <w:szCs w:val="22"/>
              </w:rPr>
            </w:pPr>
            <w:del w:id="446" w:author="Bob Milius" w:date="2022-05-27T10:32:00Z">
              <w:r w:rsidRPr="007522E1" w:rsidDel="00CC77BA">
                <w:rPr>
                  <w:rFonts w:ascii="Calibri" w:eastAsia="Times New Roman" w:hAnsi="Calibri" w:cs="Calibri"/>
                  <w:color w:val="000000"/>
                  <w:sz w:val="22"/>
                  <w:szCs w:val="22"/>
                </w:rPr>
                <w:delText>Lymphocytes/100 leukocytes in Blood</w:delText>
              </w:r>
            </w:del>
          </w:p>
        </w:tc>
      </w:tr>
      <w:tr w:rsidR="00D27344" w:rsidRPr="007522E1" w:rsidDel="00CC77BA" w14:paraId="113B6790" w14:textId="403C2D75" w:rsidTr="009203DE">
        <w:trPr>
          <w:trHeight w:val="292"/>
          <w:del w:id="44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466CFBA5" w14:textId="029A9C8E" w:rsidR="00D27344" w:rsidRPr="007522E1" w:rsidDel="00CC77BA" w:rsidRDefault="00D27344" w:rsidP="009203DE">
            <w:pPr>
              <w:rPr>
                <w:del w:id="448" w:author="Bob Milius" w:date="2022-05-27T10:32:00Z"/>
                <w:rFonts w:ascii="Calibri" w:eastAsia="Times New Roman" w:hAnsi="Calibri" w:cs="Calibri"/>
                <w:color w:val="000000"/>
                <w:sz w:val="22"/>
                <w:szCs w:val="22"/>
              </w:rPr>
            </w:pPr>
            <w:del w:id="449" w:author="Bob Milius" w:date="2022-05-27T10:32:00Z">
              <w:r w:rsidRPr="007522E1" w:rsidDel="00CC77BA">
                <w:rPr>
                  <w:rFonts w:ascii="Calibri" w:eastAsia="Times New Roman" w:hAnsi="Calibri" w:cs="Calibri"/>
                  <w:color w:val="000000"/>
                  <w:sz w:val="22"/>
                  <w:szCs w:val="22"/>
                </w:rPr>
                <w:delText>736-9</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5DFEC0E8" w14:textId="138DC145" w:rsidR="00D27344" w:rsidRPr="007522E1" w:rsidDel="00CC77BA" w:rsidRDefault="00D27344" w:rsidP="009203DE">
            <w:pPr>
              <w:rPr>
                <w:del w:id="450" w:author="Bob Milius" w:date="2022-05-27T10:32:00Z"/>
                <w:rFonts w:ascii="Calibri" w:eastAsia="Times New Roman" w:hAnsi="Calibri" w:cs="Calibri"/>
                <w:color w:val="000000"/>
                <w:sz w:val="22"/>
                <w:szCs w:val="22"/>
              </w:rPr>
            </w:pPr>
            <w:del w:id="451" w:author="Bob Milius" w:date="2022-05-27T10:32:00Z">
              <w:r w:rsidRPr="007522E1" w:rsidDel="00CC77BA">
                <w:rPr>
                  <w:rFonts w:ascii="Calibri" w:eastAsia="Times New Roman" w:hAnsi="Calibri" w:cs="Calibri"/>
                  <w:color w:val="000000"/>
                  <w:sz w:val="22"/>
                  <w:szCs w:val="22"/>
                </w:rPr>
                <w:delText>Lymphocytes/100 leukocytes in Blood by Automated count</w:delText>
              </w:r>
            </w:del>
          </w:p>
        </w:tc>
      </w:tr>
      <w:tr w:rsidR="00D27344" w:rsidRPr="007522E1" w:rsidDel="00CC77BA" w14:paraId="34FAC3C1" w14:textId="219E50E6" w:rsidTr="009203DE">
        <w:trPr>
          <w:trHeight w:val="292"/>
          <w:del w:id="45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2F00CCA4" w14:textId="6513709D" w:rsidR="00D27344" w:rsidRPr="007522E1" w:rsidDel="00CC77BA" w:rsidRDefault="00D27344" w:rsidP="009203DE">
            <w:pPr>
              <w:rPr>
                <w:del w:id="453" w:author="Bob Milius" w:date="2022-05-27T10:32:00Z"/>
                <w:rFonts w:ascii="Calibri" w:eastAsia="Times New Roman" w:hAnsi="Calibri" w:cs="Calibri"/>
                <w:color w:val="000000"/>
                <w:sz w:val="22"/>
                <w:szCs w:val="22"/>
              </w:rPr>
            </w:pPr>
            <w:del w:id="454" w:author="Bob Milius" w:date="2022-05-27T10:32:00Z">
              <w:r w:rsidRPr="007522E1" w:rsidDel="00CC77BA">
                <w:rPr>
                  <w:rFonts w:ascii="Calibri" w:eastAsia="Times New Roman" w:hAnsi="Calibri" w:cs="Calibri"/>
                  <w:color w:val="000000"/>
                  <w:sz w:val="22"/>
                  <w:szCs w:val="22"/>
                </w:rPr>
                <w:delText>737-7</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4CB77470" w14:textId="0864E47D" w:rsidR="00D27344" w:rsidRPr="007522E1" w:rsidDel="00CC77BA" w:rsidRDefault="00D27344" w:rsidP="009203DE">
            <w:pPr>
              <w:rPr>
                <w:del w:id="455" w:author="Bob Milius" w:date="2022-05-27T10:32:00Z"/>
                <w:rFonts w:ascii="Calibri" w:eastAsia="Times New Roman" w:hAnsi="Calibri" w:cs="Calibri"/>
                <w:color w:val="000000"/>
                <w:sz w:val="22"/>
                <w:szCs w:val="22"/>
              </w:rPr>
            </w:pPr>
            <w:del w:id="456" w:author="Bob Milius" w:date="2022-05-27T10:32:00Z">
              <w:r w:rsidRPr="007522E1" w:rsidDel="00CC77BA">
                <w:rPr>
                  <w:rFonts w:ascii="Calibri" w:eastAsia="Times New Roman" w:hAnsi="Calibri" w:cs="Calibri"/>
                  <w:color w:val="000000"/>
                  <w:sz w:val="22"/>
                  <w:szCs w:val="22"/>
                </w:rPr>
                <w:delText>Lymphocytes/100 leukocytes in Blood by Manual count</w:delText>
              </w:r>
            </w:del>
          </w:p>
        </w:tc>
      </w:tr>
      <w:tr w:rsidR="00D27344" w:rsidRPr="007522E1" w:rsidDel="00CC77BA" w14:paraId="4569FCBC" w14:textId="31FE5489" w:rsidTr="009203DE">
        <w:trPr>
          <w:trHeight w:val="292"/>
          <w:del w:id="45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13349F81" w14:textId="764501A8" w:rsidR="00D27344" w:rsidRPr="007522E1" w:rsidDel="00CC77BA" w:rsidRDefault="00D27344" w:rsidP="009203DE">
            <w:pPr>
              <w:rPr>
                <w:del w:id="458" w:author="Bob Milius" w:date="2022-05-27T10:32:00Z"/>
                <w:rFonts w:ascii="Calibri" w:eastAsia="Times New Roman" w:hAnsi="Calibri" w:cs="Calibri"/>
                <w:color w:val="000000"/>
                <w:sz w:val="22"/>
                <w:szCs w:val="22"/>
              </w:rPr>
            </w:pPr>
            <w:del w:id="459"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64D7C9EA" w14:textId="2CCF911A" w:rsidR="00D27344" w:rsidRPr="007522E1" w:rsidDel="00CC77BA" w:rsidRDefault="00D27344" w:rsidP="009203DE">
            <w:pPr>
              <w:rPr>
                <w:del w:id="460" w:author="Bob Milius" w:date="2022-05-27T10:32:00Z"/>
                <w:rFonts w:ascii="Calibri" w:eastAsia="Times New Roman" w:hAnsi="Calibri" w:cs="Calibri"/>
                <w:color w:val="000000"/>
                <w:sz w:val="22"/>
                <w:szCs w:val="22"/>
              </w:rPr>
            </w:pPr>
            <w:del w:id="46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07C155B8" w14:textId="7968F73E" w:rsidTr="009203DE">
        <w:trPr>
          <w:trHeight w:val="292"/>
          <w:del w:id="46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0E119343" w14:textId="16CF57DA" w:rsidR="00D27344" w:rsidRPr="007522E1" w:rsidDel="00CC77BA" w:rsidRDefault="00D27344" w:rsidP="009203DE">
            <w:pPr>
              <w:rPr>
                <w:del w:id="463" w:author="Bob Milius" w:date="2022-05-27T10:32:00Z"/>
                <w:rFonts w:ascii="Calibri" w:eastAsia="Times New Roman" w:hAnsi="Calibri" w:cs="Calibri"/>
                <w:b/>
                <w:bCs/>
                <w:color w:val="000000"/>
                <w:sz w:val="22"/>
                <w:szCs w:val="22"/>
              </w:rPr>
            </w:pPr>
            <w:del w:id="464" w:author="Bob Milius" w:date="2022-05-27T10:32:00Z">
              <w:r w:rsidRPr="007522E1" w:rsidDel="00CC77BA">
                <w:rPr>
                  <w:rFonts w:ascii="Calibri" w:eastAsia="Times New Roman" w:hAnsi="Calibri" w:cs="Calibri"/>
                  <w:b/>
                  <w:bCs/>
                  <w:color w:val="000000"/>
                  <w:sz w:val="22"/>
                  <w:szCs w:val="22"/>
                </w:rPr>
                <w:delText>Monocytes</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534B3872" w14:textId="1F116554" w:rsidR="00D27344" w:rsidRPr="007522E1" w:rsidDel="00CC77BA" w:rsidRDefault="00D27344" w:rsidP="009203DE">
            <w:pPr>
              <w:rPr>
                <w:del w:id="465" w:author="Bob Milius" w:date="2022-05-27T10:32:00Z"/>
                <w:rFonts w:ascii="Calibri" w:eastAsia="Times New Roman" w:hAnsi="Calibri" w:cs="Calibri"/>
                <w:color w:val="000000"/>
                <w:sz w:val="22"/>
                <w:szCs w:val="22"/>
              </w:rPr>
            </w:pPr>
            <w:del w:id="46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3FB9DF01" w14:textId="4E89C8D5" w:rsidTr="009203DE">
        <w:trPr>
          <w:trHeight w:val="292"/>
          <w:del w:id="46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1F022154" w14:textId="5A5075C5" w:rsidR="00D27344" w:rsidRPr="007522E1" w:rsidDel="00CC77BA" w:rsidRDefault="00D27344" w:rsidP="009203DE">
            <w:pPr>
              <w:rPr>
                <w:del w:id="468" w:author="Bob Milius" w:date="2022-05-27T10:32:00Z"/>
                <w:rFonts w:ascii="Calibri" w:eastAsia="Times New Roman" w:hAnsi="Calibri" w:cs="Calibri"/>
                <w:color w:val="000000"/>
                <w:sz w:val="22"/>
                <w:szCs w:val="22"/>
              </w:rPr>
            </w:pPr>
            <w:del w:id="469" w:author="Bob Milius" w:date="2022-05-27T10:32:00Z">
              <w:r w:rsidRPr="007522E1" w:rsidDel="00CC77BA">
                <w:rPr>
                  <w:rFonts w:ascii="Calibri" w:eastAsia="Times New Roman" w:hAnsi="Calibri" w:cs="Calibri"/>
                  <w:color w:val="000000"/>
                  <w:sz w:val="22"/>
                  <w:szCs w:val="22"/>
                </w:rPr>
                <w:delText>26484-6</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2FC550CF" w14:textId="5F5B599D" w:rsidR="00D27344" w:rsidRPr="007522E1" w:rsidDel="00CC77BA" w:rsidRDefault="00D27344" w:rsidP="009203DE">
            <w:pPr>
              <w:rPr>
                <w:del w:id="470" w:author="Bob Milius" w:date="2022-05-27T10:32:00Z"/>
                <w:rFonts w:ascii="Calibri" w:eastAsia="Times New Roman" w:hAnsi="Calibri" w:cs="Calibri"/>
                <w:color w:val="000000"/>
                <w:sz w:val="22"/>
                <w:szCs w:val="22"/>
              </w:rPr>
            </w:pPr>
            <w:del w:id="471" w:author="Bob Milius" w:date="2022-05-27T10:32:00Z">
              <w:r w:rsidRPr="007522E1" w:rsidDel="00CC77BA">
                <w:rPr>
                  <w:rFonts w:ascii="Calibri" w:eastAsia="Times New Roman" w:hAnsi="Calibri" w:cs="Calibri"/>
                  <w:color w:val="000000"/>
                  <w:sz w:val="22"/>
                  <w:szCs w:val="22"/>
                </w:rPr>
                <w:delText>Monocytes [#/volume] in Blood</w:delText>
              </w:r>
            </w:del>
          </w:p>
        </w:tc>
      </w:tr>
      <w:tr w:rsidR="00D27344" w:rsidRPr="007522E1" w:rsidDel="00CC77BA" w14:paraId="1301AB68" w14:textId="3FB9F4B6" w:rsidTr="009203DE">
        <w:trPr>
          <w:trHeight w:val="292"/>
          <w:del w:id="472"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58ACFFFB" w14:textId="38F16016" w:rsidR="00D27344" w:rsidRPr="007522E1" w:rsidDel="00CC77BA" w:rsidRDefault="00D27344" w:rsidP="009203DE">
            <w:pPr>
              <w:rPr>
                <w:del w:id="473" w:author="Bob Milius" w:date="2022-05-27T10:32:00Z"/>
                <w:rFonts w:ascii="Calibri" w:eastAsia="Times New Roman" w:hAnsi="Calibri" w:cs="Calibri"/>
                <w:color w:val="000000"/>
                <w:sz w:val="22"/>
                <w:szCs w:val="22"/>
              </w:rPr>
            </w:pPr>
            <w:del w:id="474" w:author="Bob Milius" w:date="2022-05-27T10:32:00Z">
              <w:r w:rsidRPr="007522E1" w:rsidDel="00CC77BA">
                <w:rPr>
                  <w:rFonts w:ascii="Calibri" w:eastAsia="Times New Roman" w:hAnsi="Calibri" w:cs="Calibri"/>
                  <w:color w:val="000000"/>
                  <w:sz w:val="22"/>
                  <w:szCs w:val="22"/>
                </w:rPr>
                <w:delText>742-7</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7FE5191F" w14:textId="5FE3C2ED" w:rsidR="00D27344" w:rsidRPr="007522E1" w:rsidDel="00CC77BA" w:rsidRDefault="00D27344" w:rsidP="009203DE">
            <w:pPr>
              <w:rPr>
                <w:del w:id="475" w:author="Bob Milius" w:date="2022-05-27T10:32:00Z"/>
                <w:rFonts w:ascii="Calibri" w:eastAsia="Times New Roman" w:hAnsi="Calibri" w:cs="Calibri"/>
                <w:color w:val="000000"/>
                <w:sz w:val="22"/>
                <w:szCs w:val="22"/>
              </w:rPr>
            </w:pPr>
            <w:del w:id="476" w:author="Bob Milius" w:date="2022-05-27T10:32:00Z">
              <w:r w:rsidRPr="007522E1" w:rsidDel="00CC77BA">
                <w:rPr>
                  <w:rFonts w:ascii="Calibri" w:eastAsia="Times New Roman" w:hAnsi="Calibri" w:cs="Calibri"/>
                  <w:color w:val="000000"/>
                  <w:sz w:val="22"/>
                  <w:szCs w:val="22"/>
                </w:rPr>
                <w:delText>Monocytes [#/volume] in Blood by Automated count</w:delText>
              </w:r>
            </w:del>
          </w:p>
        </w:tc>
      </w:tr>
      <w:tr w:rsidR="00D27344" w:rsidRPr="007522E1" w:rsidDel="00CC77BA" w14:paraId="1899B2F4" w14:textId="25817A58" w:rsidTr="009203DE">
        <w:trPr>
          <w:trHeight w:val="292"/>
          <w:del w:id="47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4219730C" w14:textId="48DA1E53" w:rsidR="00D27344" w:rsidRPr="007522E1" w:rsidDel="00CC77BA" w:rsidRDefault="00D27344" w:rsidP="009203DE">
            <w:pPr>
              <w:rPr>
                <w:del w:id="478" w:author="Bob Milius" w:date="2022-05-27T10:32:00Z"/>
                <w:rFonts w:ascii="Calibri" w:eastAsia="Times New Roman" w:hAnsi="Calibri" w:cs="Calibri"/>
                <w:color w:val="000000"/>
                <w:sz w:val="22"/>
                <w:szCs w:val="22"/>
              </w:rPr>
            </w:pPr>
            <w:del w:id="479" w:author="Bob Milius" w:date="2022-05-27T10:32:00Z">
              <w:r w:rsidRPr="007522E1" w:rsidDel="00CC77BA">
                <w:rPr>
                  <w:rFonts w:ascii="Calibri" w:eastAsia="Times New Roman" w:hAnsi="Calibri" w:cs="Calibri"/>
                  <w:color w:val="000000"/>
                  <w:sz w:val="22"/>
                  <w:szCs w:val="22"/>
                </w:rPr>
                <w:delText>743-5</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655F6B06" w14:textId="54323754" w:rsidR="00D27344" w:rsidRPr="007522E1" w:rsidDel="00CC77BA" w:rsidRDefault="00D27344" w:rsidP="009203DE">
            <w:pPr>
              <w:rPr>
                <w:del w:id="480" w:author="Bob Milius" w:date="2022-05-27T10:32:00Z"/>
                <w:rFonts w:ascii="Calibri" w:eastAsia="Times New Roman" w:hAnsi="Calibri" w:cs="Calibri"/>
                <w:color w:val="000000"/>
                <w:sz w:val="22"/>
                <w:szCs w:val="22"/>
              </w:rPr>
            </w:pPr>
            <w:del w:id="481" w:author="Bob Milius" w:date="2022-05-27T10:32:00Z">
              <w:r w:rsidRPr="007522E1" w:rsidDel="00CC77BA">
                <w:rPr>
                  <w:rFonts w:ascii="Calibri" w:eastAsia="Times New Roman" w:hAnsi="Calibri" w:cs="Calibri"/>
                  <w:color w:val="000000"/>
                  <w:sz w:val="22"/>
                  <w:szCs w:val="22"/>
                </w:rPr>
                <w:delText>Monocytes [#/volume] in Blood by Manual count</w:delText>
              </w:r>
            </w:del>
          </w:p>
        </w:tc>
      </w:tr>
      <w:tr w:rsidR="00D27344" w:rsidRPr="007522E1" w:rsidDel="00CC77BA" w14:paraId="0FD394A3" w14:textId="3207DB6F" w:rsidTr="009203DE">
        <w:trPr>
          <w:trHeight w:val="292"/>
          <w:del w:id="48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5B72F216" w14:textId="5B9BC074" w:rsidR="00D27344" w:rsidRPr="007522E1" w:rsidDel="00CC77BA" w:rsidRDefault="00D27344" w:rsidP="009203DE">
            <w:pPr>
              <w:rPr>
                <w:del w:id="483" w:author="Bob Milius" w:date="2022-05-27T10:32:00Z"/>
                <w:rFonts w:ascii="Calibri" w:eastAsia="Times New Roman" w:hAnsi="Calibri" w:cs="Calibri"/>
                <w:color w:val="000000"/>
                <w:sz w:val="22"/>
                <w:szCs w:val="22"/>
              </w:rPr>
            </w:pPr>
            <w:del w:id="484" w:author="Bob Milius" w:date="2022-05-27T10:32:00Z">
              <w:r w:rsidRPr="007522E1" w:rsidDel="00CC77BA">
                <w:rPr>
                  <w:rFonts w:ascii="Calibri" w:eastAsia="Times New Roman" w:hAnsi="Calibri" w:cs="Calibri"/>
                  <w:color w:val="000000"/>
                  <w:sz w:val="22"/>
                  <w:szCs w:val="22"/>
                </w:rPr>
                <w:delText>26485-3</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63BE1FB7" w14:textId="1FB9B2AA" w:rsidR="00D27344" w:rsidRPr="007522E1" w:rsidDel="00CC77BA" w:rsidRDefault="00D27344" w:rsidP="009203DE">
            <w:pPr>
              <w:rPr>
                <w:del w:id="485" w:author="Bob Milius" w:date="2022-05-27T10:32:00Z"/>
                <w:rFonts w:ascii="Calibri" w:eastAsia="Times New Roman" w:hAnsi="Calibri" w:cs="Calibri"/>
                <w:color w:val="000000"/>
                <w:sz w:val="22"/>
                <w:szCs w:val="22"/>
              </w:rPr>
            </w:pPr>
            <w:del w:id="486" w:author="Bob Milius" w:date="2022-05-27T10:32:00Z">
              <w:r w:rsidRPr="007522E1" w:rsidDel="00CC77BA">
                <w:rPr>
                  <w:rFonts w:ascii="Calibri" w:eastAsia="Times New Roman" w:hAnsi="Calibri" w:cs="Calibri"/>
                  <w:color w:val="000000"/>
                  <w:sz w:val="22"/>
                  <w:szCs w:val="22"/>
                </w:rPr>
                <w:delText>Monocytes/100 leukocytes in Blood</w:delText>
              </w:r>
            </w:del>
          </w:p>
        </w:tc>
      </w:tr>
      <w:tr w:rsidR="00D27344" w:rsidRPr="007522E1" w:rsidDel="00CC77BA" w14:paraId="613048D1" w14:textId="6CAFAC70" w:rsidTr="009203DE">
        <w:trPr>
          <w:trHeight w:val="292"/>
          <w:del w:id="48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42F9ECEF" w14:textId="4AC83D02" w:rsidR="00D27344" w:rsidRPr="007522E1" w:rsidDel="00CC77BA" w:rsidRDefault="00D27344" w:rsidP="009203DE">
            <w:pPr>
              <w:rPr>
                <w:del w:id="488" w:author="Bob Milius" w:date="2022-05-27T10:32:00Z"/>
                <w:rFonts w:ascii="Calibri" w:eastAsia="Times New Roman" w:hAnsi="Calibri" w:cs="Calibri"/>
                <w:color w:val="000000"/>
                <w:sz w:val="22"/>
                <w:szCs w:val="22"/>
              </w:rPr>
            </w:pPr>
            <w:del w:id="489" w:author="Bob Milius" w:date="2022-05-27T10:32:00Z">
              <w:r w:rsidRPr="007522E1" w:rsidDel="00CC77BA">
                <w:rPr>
                  <w:rFonts w:ascii="Calibri" w:eastAsia="Times New Roman" w:hAnsi="Calibri" w:cs="Calibri"/>
                  <w:color w:val="000000"/>
                  <w:sz w:val="22"/>
                  <w:szCs w:val="22"/>
                </w:rPr>
                <w:delText>5905-5</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09035DC0" w14:textId="7349AE46" w:rsidR="00D27344" w:rsidRPr="007522E1" w:rsidDel="00CC77BA" w:rsidRDefault="00D27344" w:rsidP="009203DE">
            <w:pPr>
              <w:rPr>
                <w:del w:id="490" w:author="Bob Milius" w:date="2022-05-27T10:32:00Z"/>
                <w:rFonts w:ascii="Calibri" w:eastAsia="Times New Roman" w:hAnsi="Calibri" w:cs="Calibri"/>
                <w:color w:val="000000"/>
                <w:sz w:val="22"/>
                <w:szCs w:val="22"/>
              </w:rPr>
            </w:pPr>
            <w:del w:id="491" w:author="Bob Milius" w:date="2022-05-27T10:32:00Z">
              <w:r w:rsidRPr="007522E1" w:rsidDel="00CC77BA">
                <w:rPr>
                  <w:rFonts w:ascii="Calibri" w:eastAsia="Times New Roman" w:hAnsi="Calibri" w:cs="Calibri"/>
                  <w:color w:val="000000"/>
                  <w:sz w:val="22"/>
                  <w:szCs w:val="22"/>
                </w:rPr>
                <w:delText>Monocytes/100 leukocytes in Blood by Automated count</w:delText>
              </w:r>
            </w:del>
          </w:p>
        </w:tc>
      </w:tr>
      <w:tr w:rsidR="00D27344" w:rsidRPr="007522E1" w:rsidDel="00CC77BA" w14:paraId="5FE56893" w14:textId="21A04A89" w:rsidTr="009203DE">
        <w:trPr>
          <w:trHeight w:val="292"/>
          <w:del w:id="49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1466715D" w14:textId="38E05B83" w:rsidR="00D27344" w:rsidRPr="007522E1" w:rsidDel="00CC77BA" w:rsidRDefault="00D27344" w:rsidP="009203DE">
            <w:pPr>
              <w:rPr>
                <w:del w:id="493" w:author="Bob Milius" w:date="2022-05-27T10:32:00Z"/>
                <w:rFonts w:ascii="Calibri" w:eastAsia="Times New Roman" w:hAnsi="Calibri" w:cs="Calibri"/>
                <w:color w:val="000000"/>
                <w:sz w:val="22"/>
                <w:szCs w:val="22"/>
              </w:rPr>
            </w:pPr>
            <w:del w:id="494" w:author="Bob Milius" w:date="2022-05-27T10:32:00Z">
              <w:r w:rsidRPr="007522E1" w:rsidDel="00CC77BA">
                <w:rPr>
                  <w:rFonts w:ascii="Calibri" w:eastAsia="Times New Roman" w:hAnsi="Calibri" w:cs="Calibri"/>
                  <w:color w:val="000000"/>
                  <w:sz w:val="22"/>
                  <w:szCs w:val="22"/>
                </w:rPr>
                <w:delText>744-3</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3917C4CB" w14:textId="778E1A9F" w:rsidR="00D27344" w:rsidRPr="007522E1" w:rsidDel="00CC77BA" w:rsidRDefault="00D27344" w:rsidP="009203DE">
            <w:pPr>
              <w:rPr>
                <w:del w:id="495" w:author="Bob Milius" w:date="2022-05-27T10:32:00Z"/>
                <w:rFonts w:ascii="Calibri" w:eastAsia="Times New Roman" w:hAnsi="Calibri" w:cs="Calibri"/>
                <w:color w:val="000000"/>
                <w:sz w:val="22"/>
                <w:szCs w:val="22"/>
              </w:rPr>
            </w:pPr>
            <w:del w:id="496" w:author="Bob Milius" w:date="2022-05-27T10:32:00Z">
              <w:r w:rsidRPr="007522E1" w:rsidDel="00CC77BA">
                <w:rPr>
                  <w:rFonts w:ascii="Calibri" w:eastAsia="Times New Roman" w:hAnsi="Calibri" w:cs="Calibri"/>
                  <w:color w:val="000000"/>
                  <w:sz w:val="22"/>
                  <w:szCs w:val="22"/>
                </w:rPr>
                <w:delText>Monocytes/100 leukocytes in Blood by Manual count</w:delText>
              </w:r>
            </w:del>
          </w:p>
        </w:tc>
      </w:tr>
      <w:tr w:rsidR="00D27344" w:rsidRPr="007522E1" w:rsidDel="00CC77BA" w14:paraId="4E9CADA7" w14:textId="375E0FF7" w:rsidTr="009203DE">
        <w:trPr>
          <w:trHeight w:val="292"/>
          <w:del w:id="49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7EE9BE84" w14:textId="5D631223" w:rsidR="00D27344" w:rsidRPr="007522E1" w:rsidDel="00CC77BA" w:rsidRDefault="00D27344" w:rsidP="009203DE">
            <w:pPr>
              <w:rPr>
                <w:del w:id="498" w:author="Bob Milius" w:date="2022-05-27T10:32:00Z"/>
                <w:rFonts w:ascii="Calibri" w:eastAsia="Times New Roman" w:hAnsi="Calibri" w:cs="Calibri"/>
                <w:color w:val="000000"/>
                <w:sz w:val="22"/>
                <w:szCs w:val="22"/>
              </w:rPr>
            </w:pPr>
            <w:del w:id="499"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683EDC77" w14:textId="07071FDD" w:rsidR="00D27344" w:rsidRPr="007522E1" w:rsidDel="00CC77BA" w:rsidRDefault="00D27344" w:rsidP="009203DE">
            <w:pPr>
              <w:rPr>
                <w:del w:id="500" w:author="Bob Milius" w:date="2022-05-27T10:32:00Z"/>
                <w:rFonts w:ascii="Calibri" w:eastAsia="Times New Roman" w:hAnsi="Calibri" w:cs="Calibri"/>
                <w:color w:val="000000"/>
                <w:sz w:val="22"/>
                <w:szCs w:val="22"/>
              </w:rPr>
            </w:pPr>
            <w:del w:id="50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12260551" w14:textId="3CADA785" w:rsidTr="009203DE">
        <w:trPr>
          <w:trHeight w:val="292"/>
          <w:del w:id="50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6BBEB323" w14:textId="7EE957F9" w:rsidR="00D27344" w:rsidRPr="007522E1" w:rsidDel="00CC77BA" w:rsidRDefault="00D27344" w:rsidP="009203DE">
            <w:pPr>
              <w:rPr>
                <w:del w:id="503" w:author="Bob Milius" w:date="2022-05-27T10:32:00Z"/>
                <w:rFonts w:ascii="Calibri" w:eastAsia="Times New Roman" w:hAnsi="Calibri" w:cs="Calibri"/>
                <w:b/>
                <w:bCs/>
                <w:color w:val="000000"/>
                <w:sz w:val="22"/>
                <w:szCs w:val="22"/>
              </w:rPr>
            </w:pPr>
            <w:del w:id="504" w:author="Bob Milius" w:date="2022-05-27T10:32:00Z">
              <w:r w:rsidRPr="007522E1" w:rsidDel="00CC77BA">
                <w:rPr>
                  <w:rFonts w:ascii="Calibri" w:eastAsia="Times New Roman" w:hAnsi="Calibri" w:cs="Calibri"/>
                  <w:b/>
                  <w:bCs/>
                  <w:color w:val="000000"/>
                  <w:sz w:val="22"/>
                  <w:szCs w:val="22"/>
                </w:rPr>
                <w:delText>Neutrophils</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0DEB2CE5" w14:textId="4827DF48" w:rsidR="00D27344" w:rsidRPr="007522E1" w:rsidDel="00CC77BA" w:rsidRDefault="00D27344" w:rsidP="009203DE">
            <w:pPr>
              <w:rPr>
                <w:del w:id="505" w:author="Bob Milius" w:date="2022-05-27T10:32:00Z"/>
                <w:rFonts w:ascii="Calibri" w:eastAsia="Times New Roman" w:hAnsi="Calibri" w:cs="Calibri"/>
                <w:color w:val="000000"/>
                <w:sz w:val="22"/>
                <w:szCs w:val="22"/>
              </w:rPr>
            </w:pPr>
            <w:del w:id="50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3EDD4383" w14:textId="4BE0A76C" w:rsidTr="009203DE">
        <w:trPr>
          <w:trHeight w:val="292"/>
          <w:del w:id="50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57A6A9C6" w14:textId="45A4D353" w:rsidR="00D27344" w:rsidRPr="007522E1" w:rsidDel="00CC77BA" w:rsidRDefault="00D27344" w:rsidP="009203DE">
            <w:pPr>
              <w:rPr>
                <w:del w:id="508" w:author="Bob Milius" w:date="2022-05-27T10:32:00Z"/>
                <w:rFonts w:ascii="Calibri" w:eastAsia="Times New Roman" w:hAnsi="Calibri" w:cs="Calibri"/>
                <w:color w:val="000000"/>
                <w:sz w:val="22"/>
                <w:szCs w:val="22"/>
              </w:rPr>
            </w:pPr>
            <w:del w:id="509" w:author="Bob Milius" w:date="2022-05-27T10:32:00Z">
              <w:r w:rsidRPr="007522E1" w:rsidDel="00CC77BA">
                <w:rPr>
                  <w:rFonts w:ascii="Calibri" w:eastAsia="Times New Roman" w:hAnsi="Calibri" w:cs="Calibri"/>
                  <w:color w:val="000000"/>
                  <w:sz w:val="22"/>
                  <w:szCs w:val="22"/>
                </w:rPr>
                <w:delText>26499-4</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2FCBF75C" w14:textId="7E102176" w:rsidR="00D27344" w:rsidRPr="007522E1" w:rsidDel="00CC77BA" w:rsidRDefault="00D27344" w:rsidP="009203DE">
            <w:pPr>
              <w:rPr>
                <w:del w:id="510" w:author="Bob Milius" w:date="2022-05-27T10:32:00Z"/>
                <w:rFonts w:ascii="Calibri" w:eastAsia="Times New Roman" w:hAnsi="Calibri" w:cs="Calibri"/>
                <w:color w:val="000000"/>
                <w:sz w:val="22"/>
                <w:szCs w:val="22"/>
              </w:rPr>
            </w:pPr>
            <w:del w:id="511" w:author="Bob Milius" w:date="2022-05-27T10:32:00Z">
              <w:r w:rsidRPr="007522E1" w:rsidDel="00CC77BA">
                <w:rPr>
                  <w:rFonts w:ascii="Calibri" w:eastAsia="Times New Roman" w:hAnsi="Calibri" w:cs="Calibri"/>
                  <w:color w:val="000000"/>
                  <w:sz w:val="22"/>
                  <w:szCs w:val="22"/>
                </w:rPr>
                <w:delText>Neutrophils [#/volume] in Blood</w:delText>
              </w:r>
            </w:del>
          </w:p>
        </w:tc>
      </w:tr>
      <w:tr w:rsidR="00D27344" w:rsidRPr="007522E1" w:rsidDel="00CC77BA" w14:paraId="3DF19286" w14:textId="1ED11CD7" w:rsidTr="009203DE">
        <w:trPr>
          <w:trHeight w:val="292"/>
          <w:del w:id="512"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4973D02E" w14:textId="4EA82BA8" w:rsidR="00D27344" w:rsidRPr="007522E1" w:rsidDel="00CC77BA" w:rsidRDefault="00D27344" w:rsidP="009203DE">
            <w:pPr>
              <w:rPr>
                <w:del w:id="513" w:author="Bob Milius" w:date="2022-05-27T10:32:00Z"/>
                <w:rFonts w:ascii="Calibri" w:eastAsia="Times New Roman" w:hAnsi="Calibri" w:cs="Calibri"/>
                <w:color w:val="000000"/>
                <w:sz w:val="22"/>
                <w:szCs w:val="22"/>
              </w:rPr>
            </w:pPr>
            <w:del w:id="514" w:author="Bob Milius" w:date="2022-05-27T10:32:00Z">
              <w:r w:rsidRPr="007522E1" w:rsidDel="00CC77BA">
                <w:rPr>
                  <w:rFonts w:ascii="Calibri" w:eastAsia="Times New Roman" w:hAnsi="Calibri" w:cs="Calibri"/>
                  <w:color w:val="000000"/>
                  <w:sz w:val="22"/>
                  <w:szCs w:val="22"/>
                </w:rPr>
                <w:delText>751-8</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7B065B82" w14:textId="1B942EB9" w:rsidR="00D27344" w:rsidRPr="007522E1" w:rsidDel="00CC77BA" w:rsidRDefault="00D27344" w:rsidP="009203DE">
            <w:pPr>
              <w:rPr>
                <w:del w:id="515" w:author="Bob Milius" w:date="2022-05-27T10:32:00Z"/>
                <w:rFonts w:ascii="Calibri" w:eastAsia="Times New Roman" w:hAnsi="Calibri" w:cs="Calibri"/>
                <w:color w:val="000000"/>
                <w:sz w:val="22"/>
                <w:szCs w:val="22"/>
              </w:rPr>
            </w:pPr>
            <w:del w:id="516" w:author="Bob Milius" w:date="2022-05-27T10:32:00Z">
              <w:r w:rsidRPr="007522E1" w:rsidDel="00CC77BA">
                <w:rPr>
                  <w:rFonts w:ascii="Calibri" w:eastAsia="Times New Roman" w:hAnsi="Calibri" w:cs="Calibri"/>
                  <w:color w:val="000000"/>
                  <w:sz w:val="22"/>
                  <w:szCs w:val="22"/>
                </w:rPr>
                <w:delText>Neutrophils [#/volume] in Blood by Automated count</w:delText>
              </w:r>
            </w:del>
          </w:p>
        </w:tc>
      </w:tr>
      <w:tr w:rsidR="00D27344" w:rsidRPr="007522E1" w:rsidDel="00CC77BA" w14:paraId="532D1FB0" w14:textId="6D3B3250" w:rsidTr="009203DE">
        <w:trPr>
          <w:trHeight w:val="292"/>
          <w:del w:id="51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778EE1BD" w14:textId="20C0B7CF" w:rsidR="00D27344" w:rsidRPr="007522E1" w:rsidDel="00CC77BA" w:rsidRDefault="00D27344" w:rsidP="009203DE">
            <w:pPr>
              <w:rPr>
                <w:del w:id="518" w:author="Bob Milius" w:date="2022-05-27T10:32:00Z"/>
                <w:rFonts w:ascii="Calibri" w:eastAsia="Times New Roman" w:hAnsi="Calibri" w:cs="Calibri"/>
                <w:color w:val="000000"/>
                <w:sz w:val="22"/>
                <w:szCs w:val="22"/>
              </w:rPr>
            </w:pPr>
            <w:del w:id="519" w:author="Bob Milius" w:date="2022-05-27T10:32:00Z">
              <w:r w:rsidRPr="007522E1" w:rsidDel="00CC77BA">
                <w:rPr>
                  <w:rFonts w:ascii="Calibri" w:eastAsia="Times New Roman" w:hAnsi="Calibri" w:cs="Calibri"/>
                  <w:color w:val="000000"/>
                  <w:sz w:val="22"/>
                  <w:szCs w:val="22"/>
                </w:rPr>
                <w:delText>753-4</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3F76FF4E" w14:textId="7E6469C9" w:rsidR="00D27344" w:rsidRPr="007522E1" w:rsidDel="00CC77BA" w:rsidRDefault="00D27344" w:rsidP="009203DE">
            <w:pPr>
              <w:rPr>
                <w:del w:id="520" w:author="Bob Milius" w:date="2022-05-27T10:32:00Z"/>
                <w:rFonts w:ascii="Calibri" w:eastAsia="Times New Roman" w:hAnsi="Calibri" w:cs="Calibri"/>
                <w:color w:val="000000"/>
                <w:sz w:val="22"/>
                <w:szCs w:val="22"/>
              </w:rPr>
            </w:pPr>
            <w:del w:id="521" w:author="Bob Milius" w:date="2022-05-27T10:32:00Z">
              <w:r w:rsidRPr="007522E1" w:rsidDel="00CC77BA">
                <w:rPr>
                  <w:rFonts w:ascii="Calibri" w:eastAsia="Times New Roman" w:hAnsi="Calibri" w:cs="Calibri"/>
                  <w:color w:val="000000"/>
                  <w:sz w:val="22"/>
                  <w:szCs w:val="22"/>
                </w:rPr>
                <w:delText>Neutrophils [#/volume] in Blood by Manual count</w:delText>
              </w:r>
            </w:del>
          </w:p>
        </w:tc>
      </w:tr>
      <w:tr w:rsidR="00D27344" w:rsidRPr="007522E1" w:rsidDel="00CC77BA" w14:paraId="47C8E0FB" w14:textId="46E5D356" w:rsidTr="009203DE">
        <w:trPr>
          <w:trHeight w:val="292"/>
          <w:del w:id="52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0525804D" w14:textId="6A8556D5" w:rsidR="00D27344" w:rsidRPr="007522E1" w:rsidDel="00CC77BA" w:rsidRDefault="00D27344" w:rsidP="009203DE">
            <w:pPr>
              <w:rPr>
                <w:del w:id="523" w:author="Bob Milius" w:date="2022-05-27T10:32:00Z"/>
                <w:rFonts w:ascii="Calibri" w:eastAsia="Times New Roman" w:hAnsi="Calibri" w:cs="Calibri"/>
                <w:color w:val="000000"/>
                <w:sz w:val="22"/>
                <w:szCs w:val="22"/>
              </w:rPr>
            </w:pPr>
            <w:del w:id="524" w:author="Bob Milius" w:date="2022-05-27T10:32:00Z">
              <w:r w:rsidRPr="007522E1" w:rsidDel="00CC77BA">
                <w:rPr>
                  <w:rFonts w:ascii="Calibri" w:eastAsia="Times New Roman" w:hAnsi="Calibri" w:cs="Calibri"/>
                  <w:color w:val="000000"/>
                  <w:sz w:val="22"/>
                  <w:szCs w:val="22"/>
                </w:rPr>
                <w:delText>26511-6</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0AB7C9E4" w14:textId="5FE748EF" w:rsidR="00D27344" w:rsidRPr="007522E1" w:rsidDel="00CC77BA" w:rsidRDefault="00D27344" w:rsidP="009203DE">
            <w:pPr>
              <w:rPr>
                <w:del w:id="525" w:author="Bob Milius" w:date="2022-05-27T10:32:00Z"/>
                <w:rFonts w:ascii="Calibri" w:eastAsia="Times New Roman" w:hAnsi="Calibri" w:cs="Calibri"/>
                <w:color w:val="000000"/>
                <w:sz w:val="22"/>
                <w:szCs w:val="22"/>
              </w:rPr>
            </w:pPr>
            <w:del w:id="526" w:author="Bob Milius" w:date="2022-05-27T10:32:00Z">
              <w:r w:rsidRPr="007522E1" w:rsidDel="00CC77BA">
                <w:rPr>
                  <w:rFonts w:ascii="Calibri" w:eastAsia="Times New Roman" w:hAnsi="Calibri" w:cs="Calibri"/>
                  <w:color w:val="000000"/>
                  <w:sz w:val="22"/>
                  <w:szCs w:val="22"/>
                </w:rPr>
                <w:delText>Neutrophils/100 leukocytes in Blood</w:delText>
              </w:r>
            </w:del>
          </w:p>
        </w:tc>
      </w:tr>
      <w:tr w:rsidR="00D27344" w:rsidRPr="007522E1" w:rsidDel="00CC77BA" w14:paraId="49BAE5D7" w14:textId="0886027B" w:rsidTr="009203DE">
        <w:trPr>
          <w:trHeight w:val="292"/>
          <w:del w:id="52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006BDD05" w14:textId="0C1E2F5F" w:rsidR="00D27344" w:rsidRPr="007522E1" w:rsidDel="00CC77BA" w:rsidRDefault="00D27344" w:rsidP="009203DE">
            <w:pPr>
              <w:rPr>
                <w:del w:id="528" w:author="Bob Milius" w:date="2022-05-27T10:32:00Z"/>
                <w:rFonts w:ascii="Calibri" w:eastAsia="Times New Roman" w:hAnsi="Calibri" w:cs="Calibri"/>
                <w:color w:val="000000"/>
                <w:sz w:val="22"/>
                <w:szCs w:val="22"/>
              </w:rPr>
            </w:pPr>
            <w:del w:id="529" w:author="Bob Milius" w:date="2022-05-27T10:32:00Z">
              <w:r w:rsidRPr="007522E1" w:rsidDel="00CC77BA">
                <w:rPr>
                  <w:rFonts w:ascii="Calibri" w:eastAsia="Times New Roman" w:hAnsi="Calibri" w:cs="Calibri"/>
                  <w:color w:val="000000"/>
                  <w:sz w:val="22"/>
                  <w:szCs w:val="22"/>
                </w:rPr>
                <w:delText>770-8</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450AC881" w14:textId="4FA5038C" w:rsidR="00D27344" w:rsidRPr="007522E1" w:rsidDel="00CC77BA" w:rsidRDefault="00D27344" w:rsidP="009203DE">
            <w:pPr>
              <w:rPr>
                <w:del w:id="530" w:author="Bob Milius" w:date="2022-05-27T10:32:00Z"/>
                <w:rFonts w:ascii="Calibri" w:eastAsia="Times New Roman" w:hAnsi="Calibri" w:cs="Calibri"/>
                <w:color w:val="000000"/>
                <w:sz w:val="22"/>
                <w:szCs w:val="22"/>
              </w:rPr>
            </w:pPr>
            <w:del w:id="531" w:author="Bob Milius" w:date="2022-05-27T10:32:00Z">
              <w:r w:rsidRPr="007522E1" w:rsidDel="00CC77BA">
                <w:rPr>
                  <w:rFonts w:ascii="Calibri" w:eastAsia="Times New Roman" w:hAnsi="Calibri" w:cs="Calibri"/>
                  <w:color w:val="000000"/>
                  <w:sz w:val="22"/>
                  <w:szCs w:val="22"/>
                </w:rPr>
                <w:delText>Neutrophils/100 leukocytes in Blood by Automated count</w:delText>
              </w:r>
            </w:del>
          </w:p>
        </w:tc>
      </w:tr>
      <w:tr w:rsidR="00D27344" w:rsidRPr="007522E1" w:rsidDel="00CC77BA" w14:paraId="27389F59" w14:textId="3A881147" w:rsidTr="009203DE">
        <w:trPr>
          <w:trHeight w:val="292"/>
          <w:del w:id="53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22103A68" w14:textId="3328822E" w:rsidR="00D27344" w:rsidRPr="007522E1" w:rsidDel="00CC77BA" w:rsidRDefault="00D27344" w:rsidP="009203DE">
            <w:pPr>
              <w:rPr>
                <w:del w:id="533" w:author="Bob Milius" w:date="2022-05-27T10:32:00Z"/>
                <w:rFonts w:ascii="Calibri" w:eastAsia="Times New Roman" w:hAnsi="Calibri" w:cs="Calibri"/>
                <w:color w:val="000000"/>
                <w:sz w:val="22"/>
                <w:szCs w:val="22"/>
              </w:rPr>
            </w:pPr>
            <w:del w:id="534" w:author="Bob Milius" w:date="2022-05-27T10:32:00Z">
              <w:r w:rsidRPr="007522E1" w:rsidDel="00CC77BA">
                <w:rPr>
                  <w:rFonts w:ascii="Calibri" w:eastAsia="Times New Roman" w:hAnsi="Calibri" w:cs="Calibri"/>
                  <w:color w:val="000000"/>
                  <w:sz w:val="22"/>
                  <w:szCs w:val="22"/>
                </w:rPr>
                <w:delText>23761-0</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639D5E54" w14:textId="6E5E8102" w:rsidR="00D27344" w:rsidRPr="007522E1" w:rsidDel="00CC77BA" w:rsidRDefault="00D27344" w:rsidP="009203DE">
            <w:pPr>
              <w:rPr>
                <w:del w:id="535" w:author="Bob Milius" w:date="2022-05-27T10:32:00Z"/>
                <w:rFonts w:ascii="Calibri" w:eastAsia="Times New Roman" w:hAnsi="Calibri" w:cs="Calibri"/>
                <w:color w:val="000000"/>
                <w:sz w:val="22"/>
                <w:szCs w:val="22"/>
              </w:rPr>
            </w:pPr>
            <w:del w:id="536" w:author="Bob Milius" w:date="2022-05-27T10:32:00Z">
              <w:r w:rsidRPr="007522E1" w:rsidDel="00CC77BA">
                <w:rPr>
                  <w:rFonts w:ascii="Calibri" w:eastAsia="Times New Roman" w:hAnsi="Calibri" w:cs="Calibri"/>
                  <w:color w:val="000000"/>
                  <w:sz w:val="22"/>
                  <w:szCs w:val="22"/>
                </w:rPr>
                <w:delText>Neutrophils/100 leukocytes in Blood by Manual count</w:delText>
              </w:r>
            </w:del>
          </w:p>
        </w:tc>
      </w:tr>
      <w:tr w:rsidR="00D27344" w:rsidRPr="007522E1" w:rsidDel="00CC77BA" w14:paraId="0C85DBB7" w14:textId="7BCF40DB" w:rsidTr="009203DE">
        <w:trPr>
          <w:trHeight w:val="292"/>
          <w:del w:id="53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4245E336" w14:textId="07CBD875" w:rsidR="00D27344" w:rsidRPr="007522E1" w:rsidDel="00CC77BA" w:rsidRDefault="00D27344" w:rsidP="009203DE">
            <w:pPr>
              <w:rPr>
                <w:del w:id="538" w:author="Bob Milius" w:date="2022-05-27T10:32:00Z"/>
                <w:rFonts w:ascii="Calibri" w:eastAsia="Times New Roman" w:hAnsi="Calibri" w:cs="Calibri"/>
                <w:color w:val="000000"/>
                <w:sz w:val="22"/>
                <w:szCs w:val="22"/>
              </w:rPr>
            </w:pPr>
            <w:del w:id="539"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0E2A6C35" w14:textId="39012402" w:rsidR="00D27344" w:rsidRPr="007522E1" w:rsidDel="00CC77BA" w:rsidRDefault="00D27344" w:rsidP="009203DE">
            <w:pPr>
              <w:rPr>
                <w:del w:id="540" w:author="Bob Milius" w:date="2022-05-27T10:32:00Z"/>
                <w:rFonts w:ascii="Calibri" w:eastAsia="Times New Roman" w:hAnsi="Calibri" w:cs="Calibri"/>
                <w:color w:val="000000"/>
                <w:sz w:val="22"/>
                <w:szCs w:val="22"/>
              </w:rPr>
            </w:pPr>
            <w:del w:id="54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4D84B9AB" w14:textId="12EC3DCB" w:rsidTr="009203DE">
        <w:trPr>
          <w:trHeight w:val="292"/>
          <w:del w:id="54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064AA046" w14:textId="401054B0" w:rsidR="00D27344" w:rsidRPr="007522E1" w:rsidDel="00CC77BA" w:rsidRDefault="00D27344" w:rsidP="009203DE">
            <w:pPr>
              <w:rPr>
                <w:del w:id="543" w:author="Bob Milius" w:date="2022-05-27T10:32:00Z"/>
                <w:rFonts w:ascii="Calibri" w:eastAsia="Times New Roman" w:hAnsi="Calibri" w:cs="Calibri"/>
                <w:b/>
                <w:bCs/>
                <w:color w:val="000000"/>
                <w:sz w:val="22"/>
                <w:szCs w:val="22"/>
              </w:rPr>
            </w:pPr>
            <w:del w:id="544" w:author="Bob Milius" w:date="2022-05-27T10:32:00Z">
              <w:r w:rsidRPr="007522E1" w:rsidDel="00CC77BA">
                <w:rPr>
                  <w:rFonts w:ascii="Calibri" w:eastAsia="Times New Roman" w:hAnsi="Calibri" w:cs="Calibri"/>
                  <w:b/>
                  <w:bCs/>
                  <w:color w:val="000000"/>
                  <w:sz w:val="22"/>
                  <w:szCs w:val="22"/>
                </w:rPr>
                <w:delText>Band Neutrophils</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77F35805" w14:textId="5106F4DA" w:rsidR="00D27344" w:rsidRPr="007522E1" w:rsidDel="00CC77BA" w:rsidRDefault="00D27344" w:rsidP="009203DE">
            <w:pPr>
              <w:rPr>
                <w:del w:id="545" w:author="Bob Milius" w:date="2022-05-27T10:32:00Z"/>
                <w:rFonts w:ascii="Calibri" w:eastAsia="Times New Roman" w:hAnsi="Calibri" w:cs="Calibri"/>
                <w:color w:val="000000"/>
                <w:sz w:val="22"/>
                <w:szCs w:val="22"/>
              </w:rPr>
            </w:pPr>
            <w:del w:id="54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287D0A0D" w14:textId="53E4F36B" w:rsidTr="009203DE">
        <w:trPr>
          <w:trHeight w:val="292"/>
          <w:del w:id="54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77D3A6B7" w14:textId="2873FDA8" w:rsidR="00D27344" w:rsidRPr="007522E1" w:rsidDel="00CC77BA" w:rsidRDefault="00D27344" w:rsidP="009203DE">
            <w:pPr>
              <w:rPr>
                <w:del w:id="548" w:author="Bob Milius" w:date="2022-05-27T10:32:00Z"/>
                <w:rFonts w:ascii="Calibri" w:eastAsia="Times New Roman" w:hAnsi="Calibri" w:cs="Calibri"/>
                <w:color w:val="000000"/>
                <w:sz w:val="22"/>
                <w:szCs w:val="22"/>
              </w:rPr>
            </w:pPr>
            <w:del w:id="549" w:author="Bob Milius" w:date="2022-05-27T10:32:00Z">
              <w:r w:rsidRPr="007522E1" w:rsidDel="00CC77BA">
                <w:rPr>
                  <w:rFonts w:ascii="Calibri" w:eastAsia="Times New Roman" w:hAnsi="Calibri" w:cs="Calibri"/>
                  <w:color w:val="000000"/>
                  <w:sz w:val="22"/>
                  <w:szCs w:val="22"/>
                </w:rPr>
                <w:delText>26508-2</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0DAFB345" w14:textId="414D7742" w:rsidR="00D27344" w:rsidRPr="007522E1" w:rsidDel="00CC77BA" w:rsidRDefault="00D27344" w:rsidP="009203DE">
            <w:pPr>
              <w:rPr>
                <w:del w:id="550" w:author="Bob Milius" w:date="2022-05-27T10:32:00Z"/>
                <w:rFonts w:ascii="Calibri" w:eastAsia="Times New Roman" w:hAnsi="Calibri" w:cs="Calibri"/>
                <w:color w:val="000000"/>
                <w:sz w:val="22"/>
                <w:szCs w:val="22"/>
              </w:rPr>
            </w:pPr>
            <w:del w:id="551" w:author="Bob Milius" w:date="2022-05-27T10:32:00Z">
              <w:r w:rsidRPr="007522E1" w:rsidDel="00CC77BA">
                <w:rPr>
                  <w:rFonts w:ascii="Calibri" w:eastAsia="Times New Roman" w:hAnsi="Calibri" w:cs="Calibri"/>
                  <w:color w:val="000000"/>
                  <w:sz w:val="22"/>
                  <w:szCs w:val="22"/>
                </w:rPr>
                <w:delText>Band form neutrophils/100 leukocytes in Blood</w:delText>
              </w:r>
            </w:del>
          </w:p>
        </w:tc>
      </w:tr>
      <w:tr w:rsidR="00D27344" w:rsidRPr="007522E1" w:rsidDel="00CC77BA" w14:paraId="0614D70B" w14:textId="015AF93C" w:rsidTr="009203DE">
        <w:trPr>
          <w:trHeight w:val="292"/>
          <w:del w:id="55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5FF76019" w14:textId="756F6DD7" w:rsidR="00D27344" w:rsidRPr="007522E1" w:rsidDel="00CC77BA" w:rsidRDefault="00D27344" w:rsidP="009203DE">
            <w:pPr>
              <w:rPr>
                <w:del w:id="553" w:author="Bob Milius" w:date="2022-05-27T10:32:00Z"/>
                <w:rFonts w:ascii="Calibri" w:eastAsia="Times New Roman" w:hAnsi="Calibri" w:cs="Calibri"/>
                <w:color w:val="000000"/>
                <w:sz w:val="22"/>
                <w:szCs w:val="22"/>
              </w:rPr>
            </w:pPr>
            <w:del w:id="554" w:author="Bob Milius" w:date="2022-05-27T10:32:00Z">
              <w:r w:rsidRPr="007522E1" w:rsidDel="00CC77BA">
                <w:rPr>
                  <w:rFonts w:ascii="Calibri" w:eastAsia="Times New Roman" w:hAnsi="Calibri" w:cs="Calibri"/>
                  <w:color w:val="000000"/>
                  <w:sz w:val="22"/>
                  <w:szCs w:val="22"/>
                </w:rPr>
                <w:delText>35332-6</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302E94F2" w14:textId="7BC2F5C1" w:rsidR="00D27344" w:rsidRPr="007522E1" w:rsidDel="00CC77BA" w:rsidRDefault="00D27344" w:rsidP="009203DE">
            <w:pPr>
              <w:rPr>
                <w:del w:id="555" w:author="Bob Milius" w:date="2022-05-27T10:32:00Z"/>
                <w:rFonts w:ascii="Calibri" w:eastAsia="Times New Roman" w:hAnsi="Calibri" w:cs="Calibri"/>
                <w:color w:val="000000"/>
                <w:sz w:val="22"/>
                <w:szCs w:val="22"/>
              </w:rPr>
            </w:pPr>
            <w:del w:id="556" w:author="Bob Milius" w:date="2022-05-27T10:32:00Z">
              <w:r w:rsidRPr="007522E1" w:rsidDel="00CC77BA">
                <w:rPr>
                  <w:rFonts w:ascii="Calibri" w:eastAsia="Times New Roman" w:hAnsi="Calibri" w:cs="Calibri"/>
                  <w:color w:val="000000"/>
                  <w:sz w:val="22"/>
                  <w:szCs w:val="22"/>
                </w:rPr>
                <w:delText>Band form neutrophils/100 leukocytes in Blood by Automated count</w:delText>
              </w:r>
            </w:del>
          </w:p>
        </w:tc>
      </w:tr>
      <w:tr w:rsidR="00D27344" w:rsidRPr="007522E1" w:rsidDel="00CC77BA" w14:paraId="0B669F61" w14:textId="66DCE012" w:rsidTr="009203DE">
        <w:trPr>
          <w:trHeight w:val="292"/>
          <w:del w:id="55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688A6D47" w14:textId="299E32D5" w:rsidR="00D27344" w:rsidRPr="007522E1" w:rsidDel="00CC77BA" w:rsidRDefault="00D27344" w:rsidP="009203DE">
            <w:pPr>
              <w:rPr>
                <w:del w:id="558" w:author="Bob Milius" w:date="2022-05-27T10:32:00Z"/>
                <w:rFonts w:ascii="Calibri" w:eastAsia="Times New Roman" w:hAnsi="Calibri" w:cs="Calibri"/>
                <w:color w:val="000000"/>
                <w:sz w:val="22"/>
                <w:szCs w:val="22"/>
              </w:rPr>
            </w:pPr>
            <w:del w:id="559" w:author="Bob Milius" w:date="2022-05-27T10:32:00Z">
              <w:r w:rsidRPr="007522E1" w:rsidDel="00CC77BA">
                <w:rPr>
                  <w:rFonts w:ascii="Calibri" w:eastAsia="Times New Roman" w:hAnsi="Calibri" w:cs="Calibri"/>
                  <w:color w:val="000000"/>
                  <w:sz w:val="22"/>
                  <w:szCs w:val="22"/>
                </w:rPr>
                <w:delText>764-1</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218F240C" w14:textId="61E3450D" w:rsidR="00D27344" w:rsidRPr="007522E1" w:rsidDel="00CC77BA" w:rsidRDefault="00D27344" w:rsidP="009203DE">
            <w:pPr>
              <w:rPr>
                <w:del w:id="560" w:author="Bob Milius" w:date="2022-05-27T10:32:00Z"/>
                <w:rFonts w:ascii="Calibri" w:eastAsia="Times New Roman" w:hAnsi="Calibri" w:cs="Calibri"/>
                <w:color w:val="000000"/>
                <w:sz w:val="22"/>
                <w:szCs w:val="22"/>
              </w:rPr>
            </w:pPr>
            <w:del w:id="561" w:author="Bob Milius" w:date="2022-05-27T10:32:00Z">
              <w:r w:rsidRPr="007522E1" w:rsidDel="00CC77BA">
                <w:rPr>
                  <w:rFonts w:ascii="Calibri" w:eastAsia="Times New Roman" w:hAnsi="Calibri" w:cs="Calibri"/>
                  <w:color w:val="000000"/>
                  <w:sz w:val="22"/>
                  <w:szCs w:val="22"/>
                </w:rPr>
                <w:delText>Band form neutrophils/100 leukocytes in Blood by Manual count</w:delText>
              </w:r>
            </w:del>
          </w:p>
        </w:tc>
      </w:tr>
      <w:tr w:rsidR="00D27344" w:rsidRPr="007522E1" w:rsidDel="00CC77BA" w14:paraId="0FF78E16" w14:textId="6F1D005D" w:rsidTr="009203DE">
        <w:trPr>
          <w:trHeight w:val="292"/>
          <w:del w:id="56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7AFCF67F" w14:textId="357A1E36" w:rsidR="00D27344" w:rsidRPr="007522E1" w:rsidDel="00CC77BA" w:rsidRDefault="00D27344" w:rsidP="009203DE">
            <w:pPr>
              <w:rPr>
                <w:del w:id="563" w:author="Bob Milius" w:date="2022-05-27T10:32:00Z"/>
                <w:rFonts w:ascii="Calibri" w:eastAsia="Times New Roman" w:hAnsi="Calibri" w:cs="Calibri"/>
                <w:color w:val="000000"/>
                <w:sz w:val="22"/>
                <w:szCs w:val="22"/>
              </w:rPr>
            </w:pPr>
            <w:del w:id="564"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5589510F" w14:textId="117C783A" w:rsidR="00D27344" w:rsidRPr="007522E1" w:rsidDel="00CC77BA" w:rsidRDefault="00D27344" w:rsidP="009203DE">
            <w:pPr>
              <w:rPr>
                <w:del w:id="565" w:author="Bob Milius" w:date="2022-05-27T10:32:00Z"/>
                <w:rFonts w:ascii="Calibri" w:eastAsia="Times New Roman" w:hAnsi="Calibri" w:cs="Calibri"/>
                <w:color w:val="000000"/>
                <w:sz w:val="22"/>
                <w:szCs w:val="22"/>
              </w:rPr>
            </w:pPr>
            <w:del w:id="56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04EB4023" w14:textId="277C370C" w:rsidTr="009203DE">
        <w:trPr>
          <w:trHeight w:val="292"/>
          <w:del w:id="56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2712891B" w14:textId="1A854B4C" w:rsidR="00D27344" w:rsidRPr="007522E1" w:rsidDel="00CC77BA" w:rsidRDefault="00D27344" w:rsidP="009203DE">
            <w:pPr>
              <w:rPr>
                <w:del w:id="568" w:author="Bob Milius" w:date="2022-05-27T10:32:00Z"/>
                <w:rFonts w:ascii="Calibri" w:eastAsia="Times New Roman" w:hAnsi="Calibri" w:cs="Calibri"/>
                <w:b/>
                <w:bCs/>
                <w:color w:val="000000"/>
                <w:sz w:val="22"/>
                <w:szCs w:val="22"/>
              </w:rPr>
            </w:pPr>
            <w:del w:id="569" w:author="Bob Milius" w:date="2022-05-27T10:32:00Z">
              <w:r w:rsidRPr="007522E1" w:rsidDel="00CC77BA">
                <w:rPr>
                  <w:rFonts w:ascii="Calibri" w:eastAsia="Times New Roman" w:hAnsi="Calibri" w:cs="Calibri"/>
                  <w:b/>
                  <w:bCs/>
                  <w:color w:val="000000"/>
                  <w:sz w:val="22"/>
                  <w:szCs w:val="22"/>
                </w:rPr>
                <w:delText>Segmented Neutrophils</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0D22A39C" w14:textId="386C22B4" w:rsidR="00D27344" w:rsidRPr="007522E1" w:rsidDel="00CC77BA" w:rsidRDefault="00D27344" w:rsidP="009203DE">
            <w:pPr>
              <w:rPr>
                <w:del w:id="570" w:author="Bob Milius" w:date="2022-05-27T10:32:00Z"/>
                <w:rFonts w:ascii="Calibri" w:eastAsia="Times New Roman" w:hAnsi="Calibri" w:cs="Calibri"/>
                <w:color w:val="000000"/>
                <w:sz w:val="22"/>
                <w:szCs w:val="22"/>
              </w:rPr>
            </w:pPr>
            <w:del w:id="57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14FB558A" w14:textId="6AF8B73D" w:rsidTr="009203DE">
        <w:trPr>
          <w:trHeight w:val="292"/>
          <w:del w:id="57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5008357D" w14:textId="57C5CEE0" w:rsidR="00D27344" w:rsidRPr="007522E1" w:rsidDel="00CC77BA" w:rsidRDefault="00D27344" w:rsidP="009203DE">
            <w:pPr>
              <w:rPr>
                <w:del w:id="573" w:author="Bob Milius" w:date="2022-05-27T10:32:00Z"/>
                <w:rFonts w:ascii="Calibri" w:eastAsia="Times New Roman" w:hAnsi="Calibri" w:cs="Calibri"/>
                <w:color w:val="000000"/>
                <w:sz w:val="22"/>
                <w:szCs w:val="22"/>
              </w:rPr>
            </w:pPr>
            <w:del w:id="574" w:author="Bob Milius" w:date="2022-05-27T10:32:00Z">
              <w:r w:rsidRPr="007522E1" w:rsidDel="00CC77BA">
                <w:rPr>
                  <w:rFonts w:ascii="Calibri" w:eastAsia="Times New Roman" w:hAnsi="Calibri" w:cs="Calibri"/>
                  <w:color w:val="000000"/>
                  <w:sz w:val="22"/>
                  <w:szCs w:val="22"/>
                </w:rPr>
                <w:delText>26505-8</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65F8CDC8" w14:textId="61F7655E" w:rsidR="00D27344" w:rsidRPr="007522E1" w:rsidDel="00CC77BA" w:rsidRDefault="00D27344" w:rsidP="009203DE">
            <w:pPr>
              <w:rPr>
                <w:del w:id="575" w:author="Bob Milius" w:date="2022-05-27T10:32:00Z"/>
                <w:rFonts w:ascii="Calibri" w:eastAsia="Times New Roman" w:hAnsi="Calibri" w:cs="Calibri"/>
                <w:color w:val="000000"/>
                <w:sz w:val="22"/>
                <w:szCs w:val="22"/>
              </w:rPr>
            </w:pPr>
            <w:del w:id="576" w:author="Bob Milius" w:date="2022-05-27T10:32:00Z">
              <w:r w:rsidRPr="007522E1" w:rsidDel="00CC77BA">
                <w:rPr>
                  <w:rFonts w:ascii="Calibri" w:eastAsia="Times New Roman" w:hAnsi="Calibri" w:cs="Calibri"/>
                  <w:color w:val="000000"/>
                  <w:sz w:val="22"/>
                  <w:szCs w:val="22"/>
                </w:rPr>
                <w:delText>Segmented neutrophils/100 leukocytes in Blood</w:delText>
              </w:r>
            </w:del>
          </w:p>
        </w:tc>
      </w:tr>
      <w:tr w:rsidR="00D27344" w:rsidRPr="007522E1" w:rsidDel="00CC77BA" w14:paraId="79AFE840" w14:textId="26A8BAA5" w:rsidTr="009203DE">
        <w:trPr>
          <w:trHeight w:val="292"/>
          <w:del w:id="57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090D477C" w14:textId="5F59961E" w:rsidR="00D27344" w:rsidRPr="007522E1" w:rsidDel="00CC77BA" w:rsidRDefault="00D27344" w:rsidP="009203DE">
            <w:pPr>
              <w:rPr>
                <w:del w:id="578" w:author="Bob Milius" w:date="2022-05-27T10:32:00Z"/>
                <w:rFonts w:ascii="Calibri" w:eastAsia="Times New Roman" w:hAnsi="Calibri" w:cs="Calibri"/>
                <w:color w:val="000000"/>
                <w:sz w:val="22"/>
                <w:szCs w:val="22"/>
              </w:rPr>
            </w:pPr>
            <w:del w:id="579" w:author="Bob Milius" w:date="2022-05-27T10:32:00Z">
              <w:r w:rsidRPr="007522E1" w:rsidDel="00CC77BA">
                <w:rPr>
                  <w:rFonts w:ascii="Calibri" w:eastAsia="Times New Roman" w:hAnsi="Calibri" w:cs="Calibri"/>
                  <w:color w:val="000000"/>
                  <w:sz w:val="22"/>
                  <w:szCs w:val="22"/>
                </w:rPr>
                <w:delText>32200-8</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5D7C03F0" w14:textId="7315CEBA" w:rsidR="00D27344" w:rsidRPr="007522E1" w:rsidDel="00CC77BA" w:rsidRDefault="00D27344" w:rsidP="009203DE">
            <w:pPr>
              <w:rPr>
                <w:del w:id="580" w:author="Bob Milius" w:date="2022-05-27T10:32:00Z"/>
                <w:rFonts w:ascii="Calibri" w:eastAsia="Times New Roman" w:hAnsi="Calibri" w:cs="Calibri"/>
                <w:color w:val="000000"/>
                <w:sz w:val="22"/>
                <w:szCs w:val="22"/>
              </w:rPr>
            </w:pPr>
            <w:del w:id="581" w:author="Bob Milius" w:date="2022-05-27T10:32:00Z">
              <w:r w:rsidRPr="007522E1" w:rsidDel="00CC77BA">
                <w:rPr>
                  <w:rFonts w:ascii="Calibri" w:eastAsia="Times New Roman" w:hAnsi="Calibri" w:cs="Calibri"/>
                  <w:color w:val="000000"/>
                  <w:sz w:val="22"/>
                  <w:szCs w:val="22"/>
                </w:rPr>
                <w:delText>Segmented neutrophils/100 leukocytes in Blood by Automated count</w:delText>
              </w:r>
            </w:del>
          </w:p>
        </w:tc>
      </w:tr>
      <w:tr w:rsidR="00D27344" w:rsidRPr="007522E1" w:rsidDel="00CC77BA" w14:paraId="3F8F0C4B" w14:textId="4194A23A" w:rsidTr="009203DE">
        <w:trPr>
          <w:trHeight w:val="292"/>
          <w:del w:id="58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6C6DC5D3" w14:textId="3B19563A" w:rsidR="00D27344" w:rsidRPr="007522E1" w:rsidDel="00CC77BA" w:rsidRDefault="00D27344" w:rsidP="009203DE">
            <w:pPr>
              <w:rPr>
                <w:del w:id="583" w:author="Bob Milius" w:date="2022-05-27T10:32:00Z"/>
                <w:rFonts w:ascii="Calibri" w:eastAsia="Times New Roman" w:hAnsi="Calibri" w:cs="Calibri"/>
                <w:color w:val="000000"/>
                <w:sz w:val="22"/>
                <w:szCs w:val="22"/>
              </w:rPr>
            </w:pPr>
            <w:del w:id="584" w:author="Bob Milius" w:date="2022-05-27T10:32:00Z">
              <w:r w:rsidRPr="007522E1" w:rsidDel="00CC77BA">
                <w:rPr>
                  <w:rFonts w:ascii="Calibri" w:eastAsia="Times New Roman" w:hAnsi="Calibri" w:cs="Calibri"/>
                  <w:color w:val="000000"/>
                  <w:sz w:val="22"/>
                  <w:szCs w:val="22"/>
                </w:rPr>
                <w:delText>769-0</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4A4B231E" w14:textId="6BCA0E54" w:rsidR="00D27344" w:rsidRPr="007522E1" w:rsidDel="00CC77BA" w:rsidRDefault="00D27344" w:rsidP="009203DE">
            <w:pPr>
              <w:rPr>
                <w:del w:id="585" w:author="Bob Milius" w:date="2022-05-27T10:32:00Z"/>
                <w:rFonts w:ascii="Calibri" w:eastAsia="Times New Roman" w:hAnsi="Calibri" w:cs="Calibri"/>
                <w:color w:val="000000"/>
                <w:sz w:val="22"/>
                <w:szCs w:val="22"/>
              </w:rPr>
            </w:pPr>
            <w:del w:id="586" w:author="Bob Milius" w:date="2022-05-27T10:32:00Z">
              <w:r w:rsidRPr="007522E1" w:rsidDel="00CC77BA">
                <w:rPr>
                  <w:rFonts w:ascii="Calibri" w:eastAsia="Times New Roman" w:hAnsi="Calibri" w:cs="Calibri"/>
                  <w:color w:val="000000"/>
                  <w:sz w:val="22"/>
                  <w:szCs w:val="22"/>
                </w:rPr>
                <w:delText>Segmented neutrophils/100 leukocytes in Blood by Manual count</w:delText>
              </w:r>
            </w:del>
          </w:p>
        </w:tc>
      </w:tr>
      <w:tr w:rsidR="00D27344" w:rsidRPr="007522E1" w:rsidDel="00CC77BA" w14:paraId="1554C90B" w14:textId="2B280F99" w:rsidTr="009203DE">
        <w:trPr>
          <w:trHeight w:val="292"/>
          <w:del w:id="58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6DD75D47" w14:textId="3DDCF885" w:rsidR="00D27344" w:rsidRPr="007522E1" w:rsidDel="00CC77BA" w:rsidRDefault="00D27344" w:rsidP="009203DE">
            <w:pPr>
              <w:rPr>
                <w:del w:id="588" w:author="Bob Milius" w:date="2022-05-27T10:32:00Z"/>
                <w:rFonts w:ascii="Calibri" w:eastAsia="Times New Roman" w:hAnsi="Calibri" w:cs="Calibri"/>
                <w:color w:val="000000"/>
                <w:sz w:val="22"/>
                <w:szCs w:val="22"/>
              </w:rPr>
            </w:pPr>
            <w:del w:id="589"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7A226A4B" w14:textId="128FA134" w:rsidR="00D27344" w:rsidRPr="007522E1" w:rsidDel="00CC77BA" w:rsidRDefault="00D27344" w:rsidP="009203DE">
            <w:pPr>
              <w:rPr>
                <w:del w:id="590" w:author="Bob Milius" w:date="2022-05-27T10:32:00Z"/>
                <w:rFonts w:ascii="Calibri" w:eastAsia="Times New Roman" w:hAnsi="Calibri" w:cs="Calibri"/>
                <w:color w:val="000000"/>
                <w:sz w:val="22"/>
                <w:szCs w:val="22"/>
              </w:rPr>
            </w:pPr>
            <w:del w:id="59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3A9E54D7" w14:textId="41BD0395" w:rsidTr="009203DE">
        <w:trPr>
          <w:trHeight w:val="292"/>
          <w:del w:id="59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70B15FF8" w14:textId="6C32FE28" w:rsidR="00D27344" w:rsidRPr="007522E1" w:rsidDel="00CC77BA" w:rsidRDefault="00D27344" w:rsidP="009203DE">
            <w:pPr>
              <w:rPr>
                <w:del w:id="593" w:author="Bob Milius" w:date="2022-05-27T10:32:00Z"/>
                <w:rFonts w:ascii="Calibri" w:eastAsia="Times New Roman" w:hAnsi="Calibri" w:cs="Calibri"/>
                <w:b/>
                <w:bCs/>
                <w:color w:val="000000"/>
                <w:sz w:val="22"/>
                <w:szCs w:val="22"/>
              </w:rPr>
            </w:pPr>
            <w:del w:id="594" w:author="Bob Milius" w:date="2022-05-27T10:32:00Z">
              <w:r w:rsidRPr="007522E1" w:rsidDel="00CC77BA">
                <w:rPr>
                  <w:rFonts w:ascii="Calibri" w:eastAsia="Times New Roman" w:hAnsi="Calibri" w:cs="Calibri"/>
                  <w:b/>
                  <w:bCs/>
                  <w:color w:val="000000"/>
                  <w:sz w:val="22"/>
                  <w:szCs w:val="22"/>
                </w:rPr>
                <w:delText>Blasts in Blood</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5FBB970A" w14:textId="5A7E7E38" w:rsidR="00D27344" w:rsidRPr="007522E1" w:rsidDel="00CC77BA" w:rsidRDefault="00D27344" w:rsidP="009203DE">
            <w:pPr>
              <w:rPr>
                <w:del w:id="595" w:author="Bob Milius" w:date="2022-05-27T10:32:00Z"/>
                <w:rFonts w:ascii="Calibri" w:eastAsia="Times New Roman" w:hAnsi="Calibri" w:cs="Calibri"/>
                <w:color w:val="000000"/>
                <w:sz w:val="22"/>
                <w:szCs w:val="22"/>
              </w:rPr>
            </w:pPr>
            <w:del w:id="59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10C52190" w14:textId="0C2B4145" w:rsidTr="009203DE">
        <w:trPr>
          <w:trHeight w:val="292"/>
          <w:del w:id="59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67299FC2" w14:textId="173139A7" w:rsidR="00D27344" w:rsidRPr="007522E1" w:rsidDel="00CC77BA" w:rsidRDefault="00D27344" w:rsidP="009203DE">
            <w:pPr>
              <w:rPr>
                <w:del w:id="598" w:author="Bob Milius" w:date="2022-05-27T10:32:00Z"/>
                <w:rFonts w:ascii="Calibri" w:eastAsia="Times New Roman" w:hAnsi="Calibri" w:cs="Calibri"/>
                <w:color w:val="000000"/>
                <w:sz w:val="22"/>
                <w:szCs w:val="22"/>
              </w:rPr>
            </w:pPr>
            <w:del w:id="599" w:author="Bob Milius" w:date="2022-05-27T10:32:00Z">
              <w:r w:rsidRPr="007522E1" w:rsidDel="00CC77BA">
                <w:rPr>
                  <w:rFonts w:ascii="Calibri" w:eastAsia="Times New Roman" w:hAnsi="Calibri" w:cs="Calibri"/>
                  <w:color w:val="000000"/>
                  <w:sz w:val="22"/>
                  <w:szCs w:val="22"/>
                </w:rPr>
                <w:delText>26446-5</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42E2C5A5" w14:textId="28ACE71E" w:rsidR="00D27344" w:rsidRPr="007522E1" w:rsidDel="00CC77BA" w:rsidRDefault="00D27344" w:rsidP="009203DE">
            <w:pPr>
              <w:rPr>
                <w:del w:id="600" w:author="Bob Milius" w:date="2022-05-27T10:32:00Z"/>
                <w:rFonts w:ascii="Calibri" w:eastAsia="Times New Roman" w:hAnsi="Calibri" w:cs="Calibri"/>
                <w:color w:val="000000"/>
                <w:sz w:val="22"/>
                <w:szCs w:val="22"/>
              </w:rPr>
            </w:pPr>
            <w:del w:id="601" w:author="Bob Milius" w:date="2022-05-27T10:32:00Z">
              <w:r w:rsidRPr="007522E1" w:rsidDel="00CC77BA">
                <w:rPr>
                  <w:rFonts w:ascii="Calibri" w:eastAsia="Times New Roman" w:hAnsi="Calibri" w:cs="Calibri"/>
                  <w:color w:val="000000"/>
                  <w:sz w:val="22"/>
                  <w:szCs w:val="22"/>
                </w:rPr>
                <w:delText>Blasts/100 leukocytes in Blood</w:delText>
              </w:r>
            </w:del>
          </w:p>
        </w:tc>
      </w:tr>
      <w:tr w:rsidR="00D27344" w:rsidRPr="007522E1" w:rsidDel="00CC77BA" w14:paraId="51C9BAF0" w14:textId="196FD711" w:rsidTr="009203DE">
        <w:trPr>
          <w:trHeight w:val="292"/>
          <w:del w:id="60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75A543E3" w14:textId="58BE9EE0" w:rsidR="00D27344" w:rsidRPr="007522E1" w:rsidDel="00CC77BA" w:rsidRDefault="00D27344" w:rsidP="009203DE">
            <w:pPr>
              <w:rPr>
                <w:del w:id="603" w:author="Bob Milius" w:date="2022-05-27T10:32:00Z"/>
                <w:rFonts w:ascii="Calibri" w:eastAsia="Times New Roman" w:hAnsi="Calibri" w:cs="Calibri"/>
                <w:color w:val="000000"/>
                <w:sz w:val="22"/>
                <w:szCs w:val="22"/>
              </w:rPr>
            </w:pPr>
            <w:del w:id="604" w:author="Bob Milius" w:date="2022-05-27T10:32:00Z">
              <w:r w:rsidRPr="007522E1" w:rsidDel="00CC77BA">
                <w:rPr>
                  <w:rFonts w:ascii="Calibri" w:eastAsia="Times New Roman" w:hAnsi="Calibri" w:cs="Calibri"/>
                  <w:color w:val="000000"/>
                  <w:sz w:val="22"/>
                  <w:szCs w:val="22"/>
                </w:rPr>
                <w:delText>709-6</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602A4C9B" w14:textId="2B4BE3D3" w:rsidR="00D27344" w:rsidRPr="007522E1" w:rsidDel="00CC77BA" w:rsidRDefault="00D27344" w:rsidP="009203DE">
            <w:pPr>
              <w:rPr>
                <w:del w:id="605" w:author="Bob Milius" w:date="2022-05-27T10:32:00Z"/>
                <w:rFonts w:ascii="Calibri" w:eastAsia="Times New Roman" w:hAnsi="Calibri" w:cs="Calibri"/>
                <w:color w:val="000000"/>
                <w:sz w:val="22"/>
                <w:szCs w:val="22"/>
              </w:rPr>
            </w:pPr>
            <w:del w:id="606" w:author="Bob Milius" w:date="2022-05-27T10:32:00Z">
              <w:r w:rsidRPr="007522E1" w:rsidDel="00CC77BA">
                <w:rPr>
                  <w:rFonts w:ascii="Calibri" w:eastAsia="Times New Roman" w:hAnsi="Calibri" w:cs="Calibri"/>
                  <w:color w:val="000000"/>
                  <w:sz w:val="22"/>
                  <w:szCs w:val="22"/>
                </w:rPr>
                <w:delText>Blasts/100 leukocytes in Blood by Manual count</w:delText>
              </w:r>
            </w:del>
          </w:p>
        </w:tc>
      </w:tr>
      <w:tr w:rsidR="00D27344" w:rsidRPr="007522E1" w:rsidDel="00CC77BA" w14:paraId="52FA798A" w14:textId="1F8E6B0C" w:rsidTr="009203DE">
        <w:trPr>
          <w:trHeight w:val="292"/>
          <w:del w:id="60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431560DB" w14:textId="29DEC473" w:rsidR="00D27344" w:rsidRPr="007522E1" w:rsidDel="00CC77BA" w:rsidRDefault="00D27344" w:rsidP="009203DE">
            <w:pPr>
              <w:rPr>
                <w:del w:id="608" w:author="Bob Milius" w:date="2022-05-27T10:32:00Z"/>
                <w:rFonts w:ascii="Calibri" w:eastAsia="Times New Roman" w:hAnsi="Calibri" w:cs="Calibri"/>
                <w:color w:val="000000"/>
                <w:sz w:val="22"/>
                <w:szCs w:val="22"/>
              </w:rPr>
            </w:pPr>
            <w:del w:id="609"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263178F8" w14:textId="7C032424" w:rsidR="00D27344" w:rsidRPr="007522E1" w:rsidDel="00CC77BA" w:rsidRDefault="00D27344" w:rsidP="009203DE">
            <w:pPr>
              <w:rPr>
                <w:del w:id="610" w:author="Bob Milius" w:date="2022-05-27T10:32:00Z"/>
                <w:rFonts w:ascii="Calibri" w:eastAsia="Times New Roman" w:hAnsi="Calibri" w:cs="Calibri"/>
                <w:color w:val="000000"/>
                <w:sz w:val="22"/>
                <w:szCs w:val="22"/>
              </w:rPr>
            </w:pPr>
            <w:del w:id="61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0F0E325A" w14:textId="36FE4BCF" w:rsidTr="009203DE">
        <w:trPr>
          <w:trHeight w:val="292"/>
          <w:del w:id="61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6E158CDB" w14:textId="58B4370C" w:rsidR="00D27344" w:rsidRPr="007522E1" w:rsidDel="00CC77BA" w:rsidRDefault="00D27344" w:rsidP="009203DE">
            <w:pPr>
              <w:rPr>
                <w:del w:id="613" w:author="Bob Milius" w:date="2022-05-27T10:32:00Z"/>
                <w:rFonts w:ascii="Calibri" w:eastAsia="Times New Roman" w:hAnsi="Calibri" w:cs="Calibri"/>
                <w:b/>
                <w:bCs/>
                <w:color w:val="000000"/>
                <w:sz w:val="22"/>
                <w:szCs w:val="22"/>
              </w:rPr>
            </w:pPr>
            <w:del w:id="614" w:author="Bob Milius" w:date="2022-05-27T10:32:00Z">
              <w:r w:rsidRPr="007522E1" w:rsidDel="00CC77BA">
                <w:rPr>
                  <w:rFonts w:ascii="Calibri" w:eastAsia="Times New Roman" w:hAnsi="Calibri" w:cs="Calibri"/>
                  <w:b/>
                  <w:bCs/>
                  <w:color w:val="000000"/>
                  <w:sz w:val="22"/>
                  <w:szCs w:val="22"/>
                </w:rPr>
                <w:delText>Basophils</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4BC992B6" w14:textId="5B5DC292" w:rsidR="00D27344" w:rsidRPr="007522E1" w:rsidDel="00CC77BA" w:rsidRDefault="00D27344" w:rsidP="009203DE">
            <w:pPr>
              <w:rPr>
                <w:del w:id="615" w:author="Bob Milius" w:date="2022-05-27T10:32:00Z"/>
                <w:rFonts w:ascii="Calibri" w:eastAsia="Times New Roman" w:hAnsi="Calibri" w:cs="Calibri"/>
                <w:color w:val="000000"/>
                <w:sz w:val="22"/>
                <w:szCs w:val="22"/>
              </w:rPr>
            </w:pPr>
            <w:del w:id="61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348D8C19" w14:textId="11B21EAE" w:rsidTr="009203DE">
        <w:trPr>
          <w:trHeight w:val="292"/>
          <w:del w:id="61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2EAE5F31" w14:textId="597FC113" w:rsidR="00D27344" w:rsidRPr="007522E1" w:rsidDel="00CC77BA" w:rsidRDefault="00D27344" w:rsidP="009203DE">
            <w:pPr>
              <w:rPr>
                <w:del w:id="618" w:author="Bob Milius" w:date="2022-05-27T10:32:00Z"/>
                <w:rFonts w:ascii="Calibri" w:eastAsia="Times New Roman" w:hAnsi="Calibri" w:cs="Calibri"/>
                <w:color w:val="000000"/>
                <w:sz w:val="22"/>
                <w:szCs w:val="22"/>
              </w:rPr>
            </w:pPr>
            <w:del w:id="619" w:author="Bob Milius" w:date="2022-05-27T10:32:00Z">
              <w:r w:rsidRPr="007522E1" w:rsidDel="00CC77BA">
                <w:rPr>
                  <w:rFonts w:ascii="Calibri" w:eastAsia="Times New Roman" w:hAnsi="Calibri" w:cs="Calibri"/>
                  <w:color w:val="000000"/>
                  <w:sz w:val="22"/>
                  <w:szCs w:val="22"/>
                </w:rPr>
                <w:delText>30180-4</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7286B2FD" w14:textId="5E05704D" w:rsidR="00D27344" w:rsidRPr="007522E1" w:rsidDel="00CC77BA" w:rsidRDefault="00D27344" w:rsidP="009203DE">
            <w:pPr>
              <w:rPr>
                <w:del w:id="620" w:author="Bob Milius" w:date="2022-05-27T10:32:00Z"/>
                <w:rFonts w:ascii="Calibri" w:eastAsia="Times New Roman" w:hAnsi="Calibri" w:cs="Calibri"/>
                <w:color w:val="000000"/>
                <w:sz w:val="22"/>
                <w:szCs w:val="22"/>
              </w:rPr>
            </w:pPr>
            <w:del w:id="621" w:author="Bob Milius" w:date="2022-05-27T10:32:00Z">
              <w:r w:rsidRPr="007522E1" w:rsidDel="00CC77BA">
                <w:rPr>
                  <w:rFonts w:ascii="Calibri" w:eastAsia="Times New Roman" w:hAnsi="Calibri" w:cs="Calibri"/>
                  <w:color w:val="000000"/>
                  <w:sz w:val="22"/>
                  <w:szCs w:val="22"/>
                </w:rPr>
                <w:delText>Basophils/100 leukocytes in Blood</w:delText>
              </w:r>
            </w:del>
          </w:p>
        </w:tc>
      </w:tr>
      <w:tr w:rsidR="00D27344" w:rsidRPr="007522E1" w:rsidDel="00CC77BA" w14:paraId="07A94279" w14:textId="2B9DD13F" w:rsidTr="009203DE">
        <w:trPr>
          <w:trHeight w:val="292"/>
          <w:del w:id="62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35445C0C" w14:textId="0158A556" w:rsidR="00D27344" w:rsidRPr="007522E1" w:rsidDel="00CC77BA" w:rsidRDefault="00D27344" w:rsidP="009203DE">
            <w:pPr>
              <w:rPr>
                <w:del w:id="623" w:author="Bob Milius" w:date="2022-05-27T10:32:00Z"/>
                <w:rFonts w:ascii="Calibri" w:eastAsia="Times New Roman" w:hAnsi="Calibri" w:cs="Calibri"/>
                <w:color w:val="000000"/>
                <w:sz w:val="22"/>
                <w:szCs w:val="22"/>
              </w:rPr>
            </w:pPr>
            <w:del w:id="624" w:author="Bob Milius" w:date="2022-05-27T10:32:00Z">
              <w:r w:rsidRPr="007522E1" w:rsidDel="00CC77BA">
                <w:rPr>
                  <w:rFonts w:ascii="Calibri" w:eastAsia="Times New Roman" w:hAnsi="Calibri" w:cs="Calibri"/>
                  <w:color w:val="000000"/>
                  <w:sz w:val="22"/>
                  <w:szCs w:val="22"/>
                </w:rPr>
                <w:delText>706-2</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1A8BFE58" w14:textId="5BCEE7C1" w:rsidR="00D27344" w:rsidRPr="007522E1" w:rsidDel="00CC77BA" w:rsidRDefault="00D27344" w:rsidP="009203DE">
            <w:pPr>
              <w:rPr>
                <w:del w:id="625" w:author="Bob Milius" w:date="2022-05-27T10:32:00Z"/>
                <w:rFonts w:ascii="Calibri" w:eastAsia="Times New Roman" w:hAnsi="Calibri" w:cs="Calibri"/>
                <w:color w:val="000000"/>
                <w:sz w:val="22"/>
                <w:szCs w:val="22"/>
              </w:rPr>
            </w:pPr>
            <w:del w:id="626" w:author="Bob Milius" w:date="2022-05-27T10:32:00Z">
              <w:r w:rsidRPr="007522E1" w:rsidDel="00CC77BA">
                <w:rPr>
                  <w:rFonts w:ascii="Calibri" w:eastAsia="Times New Roman" w:hAnsi="Calibri" w:cs="Calibri"/>
                  <w:color w:val="000000"/>
                  <w:sz w:val="22"/>
                  <w:szCs w:val="22"/>
                </w:rPr>
                <w:delText>Basophils/100 leukocytes in Blood by Automated count</w:delText>
              </w:r>
            </w:del>
          </w:p>
        </w:tc>
      </w:tr>
      <w:tr w:rsidR="00D27344" w:rsidRPr="007522E1" w:rsidDel="00CC77BA" w14:paraId="7362BE8C" w14:textId="2A517B72" w:rsidTr="009203DE">
        <w:trPr>
          <w:trHeight w:val="292"/>
          <w:del w:id="62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0367E0E5" w14:textId="72E0E753" w:rsidR="00D27344" w:rsidRPr="007522E1" w:rsidDel="00CC77BA" w:rsidRDefault="00D27344" w:rsidP="009203DE">
            <w:pPr>
              <w:rPr>
                <w:del w:id="628" w:author="Bob Milius" w:date="2022-05-27T10:32:00Z"/>
                <w:rFonts w:ascii="Calibri" w:eastAsia="Times New Roman" w:hAnsi="Calibri" w:cs="Calibri"/>
                <w:color w:val="000000"/>
                <w:sz w:val="22"/>
                <w:szCs w:val="22"/>
              </w:rPr>
            </w:pPr>
            <w:del w:id="629" w:author="Bob Milius" w:date="2022-05-27T10:32:00Z">
              <w:r w:rsidRPr="007522E1" w:rsidDel="00CC77BA">
                <w:rPr>
                  <w:rFonts w:ascii="Calibri" w:eastAsia="Times New Roman" w:hAnsi="Calibri" w:cs="Calibri"/>
                  <w:color w:val="000000"/>
                  <w:sz w:val="22"/>
                  <w:szCs w:val="22"/>
                </w:rPr>
                <w:delText>707-0</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432B68DD" w14:textId="4F8E8A03" w:rsidR="00D27344" w:rsidRPr="007522E1" w:rsidDel="00CC77BA" w:rsidRDefault="00D27344" w:rsidP="009203DE">
            <w:pPr>
              <w:rPr>
                <w:del w:id="630" w:author="Bob Milius" w:date="2022-05-27T10:32:00Z"/>
                <w:rFonts w:ascii="Calibri" w:eastAsia="Times New Roman" w:hAnsi="Calibri" w:cs="Calibri"/>
                <w:color w:val="000000"/>
                <w:sz w:val="22"/>
                <w:szCs w:val="22"/>
              </w:rPr>
            </w:pPr>
            <w:del w:id="631" w:author="Bob Milius" w:date="2022-05-27T10:32:00Z">
              <w:r w:rsidRPr="007522E1" w:rsidDel="00CC77BA">
                <w:rPr>
                  <w:rFonts w:ascii="Calibri" w:eastAsia="Times New Roman" w:hAnsi="Calibri" w:cs="Calibri"/>
                  <w:color w:val="000000"/>
                  <w:sz w:val="22"/>
                  <w:szCs w:val="22"/>
                </w:rPr>
                <w:delText>Basophils/100 leukocytes in Blood by Manual count</w:delText>
              </w:r>
            </w:del>
          </w:p>
        </w:tc>
      </w:tr>
      <w:tr w:rsidR="00D27344" w:rsidRPr="007522E1" w:rsidDel="00CC77BA" w14:paraId="525447D6" w14:textId="66B014B7" w:rsidTr="009203DE">
        <w:trPr>
          <w:trHeight w:val="292"/>
          <w:del w:id="63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2E350004" w14:textId="082B6F7C" w:rsidR="00D27344" w:rsidRPr="007522E1" w:rsidDel="00CC77BA" w:rsidRDefault="00D27344" w:rsidP="009203DE">
            <w:pPr>
              <w:rPr>
                <w:del w:id="633" w:author="Bob Milius" w:date="2022-05-27T10:32:00Z"/>
                <w:rFonts w:ascii="Calibri" w:eastAsia="Times New Roman" w:hAnsi="Calibri" w:cs="Calibri"/>
                <w:color w:val="000000"/>
                <w:sz w:val="22"/>
                <w:szCs w:val="22"/>
              </w:rPr>
            </w:pPr>
            <w:del w:id="634"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424E565F" w14:textId="681E1F9F" w:rsidR="00D27344" w:rsidRPr="007522E1" w:rsidDel="00CC77BA" w:rsidRDefault="00D27344" w:rsidP="009203DE">
            <w:pPr>
              <w:rPr>
                <w:del w:id="635" w:author="Bob Milius" w:date="2022-05-27T10:32:00Z"/>
                <w:rFonts w:ascii="Calibri" w:eastAsia="Times New Roman" w:hAnsi="Calibri" w:cs="Calibri"/>
                <w:color w:val="000000"/>
                <w:sz w:val="22"/>
                <w:szCs w:val="22"/>
              </w:rPr>
            </w:pPr>
            <w:del w:id="63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6B1EDF7E" w14:textId="1624D223" w:rsidTr="009203DE">
        <w:trPr>
          <w:trHeight w:val="292"/>
          <w:del w:id="63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0654C7F8" w14:textId="00138717" w:rsidR="00D27344" w:rsidRPr="007522E1" w:rsidDel="00CC77BA" w:rsidRDefault="00D27344" w:rsidP="009203DE">
            <w:pPr>
              <w:rPr>
                <w:del w:id="638" w:author="Bob Milius" w:date="2022-05-27T10:32:00Z"/>
                <w:rFonts w:ascii="Calibri" w:eastAsia="Times New Roman" w:hAnsi="Calibri" w:cs="Calibri"/>
                <w:b/>
                <w:bCs/>
                <w:color w:val="000000"/>
                <w:sz w:val="22"/>
                <w:szCs w:val="22"/>
              </w:rPr>
            </w:pPr>
            <w:del w:id="639" w:author="Bob Milius" w:date="2022-05-27T10:32:00Z">
              <w:r w:rsidRPr="007522E1" w:rsidDel="00CC77BA">
                <w:rPr>
                  <w:rFonts w:ascii="Calibri" w:eastAsia="Times New Roman" w:hAnsi="Calibri" w:cs="Calibri"/>
                  <w:b/>
                  <w:bCs/>
                  <w:color w:val="000000"/>
                  <w:sz w:val="22"/>
                  <w:szCs w:val="22"/>
                </w:rPr>
                <w:delText>Eosinophils</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7D8825CB" w14:textId="0ADB3249" w:rsidR="00D27344" w:rsidRPr="007522E1" w:rsidDel="00CC77BA" w:rsidRDefault="00D27344" w:rsidP="009203DE">
            <w:pPr>
              <w:rPr>
                <w:del w:id="640" w:author="Bob Milius" w:date="2022-05-27T10:32:00Z"/>
                <w:rFonts w:ascii="Calibri" w:eastAsia="Times New Roman" w:hAnsi="Calibri" w:cs="Calibri"/>
                <w:color w:val="000000"/>
                <w:sz w:val="22"/>
                <w:szCs w:val="22"/>
              </w:rPr>
            </w:pPr>
            <w:del w:id="64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691A5500" w14:textId="6B88442F" w:rsidTr="009203DE">
        <w:trPr>
          <w:trHeight w:val="292"/>
          <w:del w:id="642"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1A70E3A1" w14:textId="5DC2E78C" w:rsidR="00D27344" w:rsidRPr="007522E1" w:rsidDel="00CC77BA" w:rsidRDefault="00D27344" w:rsidP="009203DE">
            <w:pPr>
              <w:rPr>
                <w:del w:id="643" w:author="Bob Milius" w:date="2022-05-27T10:32:00Z"/>
                <w:rFonts w:ascii="Calibri" w:eastAsia="Times New Roman" w:hAnsi="Calibri" w:cs="Calibri"/>
                <w:color w:val="000000"/>
                <w:sz w:val="22"/>
                <w:szCs w:val="22"/>
              </w:rPr>
            </w:pPr>
            <w:del w:id="644" w:author="Bob Milius" w:date="2022-05-27T10:32:00Z">
              <w:r w:rsidRPr="007522E1" w:rsidDel="00CC77BA">
                <w:rPr>
                  <w:rFonts w:ascii="Calibri" w:eastAsia="Times New Roman" w:hAnsi="Calibri" w:cs="Calibri"/>
                  <w:color w:val="000000"/>
                  <w:sz w:val="22"/>
                  <w:szCs w:val="22"/>
                </w:rPr>
                <w:delText>26449-9</w:delText>
              </w:r>
            </w:del>
          </w:p>
        </w:tc>
        <w:tc>
          <w:tcPr>
            <w:tcW w:w="7268" w:type="dxa"/>
            <w:tcBorders>
              <w:top w:val="nil"/>
              <w:left w:val="nil"/>
              <w:bottom w:val="single" w:sz="4" w:space="0" w:color="A6A6A6"/>
              <w:right w:val="nil"/>
            </w:tcBorders>
            <w:shd w:val="clear" w:color="000000" w:fill="D6DCE4"/>
            <w:noWrap/>
            <w:vAlign w:val="bottom"/>
            <w:hideMark/>
          </w:tcPr>
          <w:p w14:paraId="77D95EE4" w14:textId="58D7D80D" w:rsidR="00D27344" w:rsidRPr="007522E1" w:rsidDel="00CC77BA" w:rsidRDefault="00D27344" w:rsidP="009203DE">
            <w:pPr>
              <w:rPr>
                <w:del w:id="645" w:author="Bob Milius" w:date="2022-05-27T10:32:00Z"/>
                <w:rFonts w:ascii="Calibri" w:eastAsia="Times New Roman" w:hAnsi="Calibri" w:cs="Calibri"/>
                <w:color w:val="000000"/>
                <w:sz w:val="22"/>
                <w:szCs w:val="22"/>
              </w:rPr>
            </w:pPr>
            <w:del w:id="646" w:author="Bob Milius" w:date="2022-05-27T10:32:00Z">
              <w:r w:rsidRPr="007522E1" w:rsidDel="00CC77BA">
                <w:rPr>
                  <w:rFonts w:ascii="Calibri" w:eastAsia="Times New Roman" w:hAnsi="Calibri" w:cs="Calibri"/>
                  <w:color w:val="000000"/>
                  <w:sz w:val="22"/>
                  <w:szCs w:val="22"/>
                </w:rPr>
                <w:delText>Eosinophils [#/volume] in Blood</w:delText>
              </w:r>
            </w:del>
          </w:p>
        </w:tc>
      </w:tr>
      <w:tr w:rsidR="00D27344" w:rsidRPr="007522E1" w:rsidDel="00CC77BA" w14:paraId="4B63AB81" w14:textId="400A2FFD" w:rsidTr="009203DE">
        <w:trPr>
          <w:trHeight w:val="292"/>
          <w:del w:id="64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323BCABA" w14:textId="2E80A08F" w:rsidR="00D27344" w:rsidRPr="007522E1" w:rsidDel="00CC77BA" w:rsidRDefault="00D27344" w:rsidP="009203DE">
            <w:pPr>
              <w:rPr>
                <w:del w:id="648" w:author="Bob Milius" w:date="2022-05-27T10:32:00Z"/>
                <w:rFonts w:ascii="Calibri" w:eastAsia="Times New Roman" w:hAnsi="Calibri" w:cs="Calibri"/>
                <w:color w:val="000000"/>
                <w:sz w:val="22"/>
                <w:szCs w:val="22"/>
              </w:rPr>
            </w:pPr>
            <w:del w:id="649" w:author="Bob Milius" w:date="2022-05-27T10:32:00Z">
              <w:r w:rsidRPr="007522E1" w:rsidDel="00CC77BA">
                <w:rPr>
                  <w:rFonts w:ascii="Calibri" w:eastAsia="Times New Roman" w:hAnsi="Calibri" w:cs="Calibri"/>
                  <w:color w:val="000000"/>
                  <w:sz w:val="22"/>
                  <w:szCs w:val="22"/>
                </w:rPr>
                <w:delText>711-2</w:delText>
              </w:r>
            </w:del>
          </w:p>
        </w:tc>
        <w:tc>
          <w:tcPr>
            <w:tcW w:w="7268" w:type="dxa"/>
            <w:tcBorders>
              <w:top w:val="nil"/>
              <w:left w:val="nil"/>
              <w:bottom w:val="single" w:sz="4" w:space="0" w:color="A6A6A6"/>
              <w:right w:val="nil"/>
            </w:tcBorders>
            <w:shd w:val="clear" w:color="000000" w:fill="D6DCE4"/>
            <w:noWrap/>
            <w:vAlign w:val="bottom"/>
            <w:hideMark/>
          </w:tcPr>
          <w:p w14:paraId="3ADD005C" w14:textId="654C6D4E" w:rsidR="00D27344" w:rsidRPr="007522E1" w:rsidDel="00CC77BA" w:rsidRDefault="00D27344" w:rsidP="009203DE">
            <w:pPr>
              <w:rPr>
                <w:del w:id="650" w:author="Bob Milius" w:date="2022-05-27T10:32:00Z"/>
                <w:rFonts w:ascii="Calibri" w:eastAsia="Times New Roman" w:hAnsi="Calibri" w:cs="Calibri"/>
                <w:color w:val="000000"/>
                <w:sz w:val="22"/>
                <w:szCs w:val="22"/>
              </w:rPr>
            </w:pPr>
            <w:del w:id="651" w:author="Bob Milius" w:date="2022-05-27T10:32:00Z">
              <w:r w:rsidRPr="007522E1" w:rsidDel="00CC77BA">
                <w:rPr>
                  <w:rFonts w:ascii="Calibri" w:eastAsia="Times New Roman" w:hAnsi="Calibri" w:cs="Calibri"/>
                  <w:color w:val="000000"/>
                  <w:sz w:val="22"/>
                  <w:szCs w:val="22"/>
                </w:rPr>
                <w:delText>Eosinophils [#/volume] in Blood by Automated count</w:delText>
              </w:r>
            </w:del>
          </w:p>
        </w:tc>
      </w:tr>
      <w:tr w:rsidR="00D27344" w:rsidRPr="007522E1" w:rsidDel="00CC77BA" w14:paraId="45AF3A37" w14:textId="4A7842AA" w:rsidTr="009203DE">
        <w:trPr>
          <w:trHeight w:val="292"/>
          <w:del w:id="652"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49B744C9" w14:textId="625E1F82" w:rsidR="00D27344" w:rsidRPr="007522E1" w:rsidDel="00CC77BA" w:rsidRDefault="00D27344" w:rsidP="009203DE">
            <w:pPr>
              <w:rPr>
                <w:del w:id="653" w:author="Bob Milius" w:date="2022-05-27T10:32:00Z"/>
                <w:rFonts w:ascii="Calibri" w:eastAsia="Times New Roman" w:hAnsi="Calibri" w:cs="Calibri"/>
                <w:color w:val="000000"/>
                <w:sz w:val="22"/>
                <w:szCs w:val="22"/>
              </w:rPr>
            </w:pPr>
            <w:del w:id="654" w:author="Bob Milius" w:date="2022-05-27T10:32:00Z">
              <w:r w:rsidRPr="007522E1" w:rsidDel="00CC77BA">
                <w:rPr>
                  <w:rFonts w:ascii="Calibri" w:eastAsia="Times New Roman" w:hAnsi="Calibri" w:cs="Calibri"/>
                  <w:color w:val="000000"/>
                  <w:sz w:val="22"/>
                  <w:szCs w:val="22"/>
                </w:rPr>
                <w:delText>712-0</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16D6B375" w14:textId="1E51FD89" w:rsidR="00D27344" w:rsidRPr="007522E1" w:rsidDel="00CC77BA" w:rsidRDefault="00D27344" w:rsidP="009203DE">
            <w:pPr>
              <w:rPr>
                <w:del w:id="655" w:author="Bob Milius" w:date="2022-05-27T10:32:00Z"/>
                <w:rFonts w:ascii="Calibri" w:eastAsia="Times New Roman" w:hAnsi="Calibri" w:cs="Calibri"/>
                <w:color w:val="000000"/>
                <w:sz w:val="22"/>
                <w:szCs w:val="22"/>
              </w:rPr>
            </w:pPr>
            <w:del w:id="656" w:author="Bob Milius" w:date="2022-05-27T10:32:00Z">
              <w:r w:rsidRPr="007522E1" w:rsidDel="00CC77BA">
                <w:rPr>
                  <w:rFonts w:ascii="Calibri" w:eastAsia="Times New Roman" w:hAnsi="Calibri" w:cs="Calibri"/>
                  <w:color w:val="000000"/>
                  <w:sz w:val="22"/>
                  <w:szCs w:val="22"/>
                </w:rPr>
                <w:delText>Eosinophils [#/volume] in Blood by Manual count</w:delText>
              </w:r>
            </w:del>
          </w:p>
        </w:tc>
      </w:tr>
      <w:tr w:rsidR="00D27344" w:rsidRPr="007522E1" w:rsidDel="00CC77BA" w14:paraId="15EDFAC8" w14:textId="00A65BA5" w:rsidTr="009203DE">
        <w:trPr>
          <w:trHeight w:val="292"/>
          <w:del w:id="65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6E5917FC" w14:textId="2A9874F3" w:rsidR="00D27344" w:rsidRPr="007522E1" w:rsidDel="00CC77BA" w:rsidRDefault="00D27344" w:rsidP="009203DE">
            <w:pPr>
              <w:rPr>
                <w:del w:id="658" w:author="Bob Milius" w:date="2022-05-27T10:32:00Z"/>
                <w:rFonts w:ascii="Calibri" w:eastAsia="Times New Roman" w:hAnsi="Calibri" w:cs="Calibri"/>
                <w:color w:val="000000"/>
                <w:sz w:val="22"/>
                <w:szCs w:val="22"/>
              </w:rPr>
            </w:pPr>
            <w:del w:id="659" w:author="Bob Milius" w:date="2022-05-27T10:32:00Z">
              <w:r w:rsidRPr="007522E1" w:rsidDel="00CC77BA">
                <w:rPr>
                  <w:rFonts w:ascii="Calibri" w:eastAsia="Times New Roman" w:hAnsi="Calibri" w:cs="Calibri"/>
                  <w:color w:val="000000"/>
                  <w:sz w:val="22"/>
                  <w:szCs w:val="22"/>
                </w:rPr>
                <w:delText>26450-7</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6AFA0DBD" w14:textId="5574E5F2" w:rsidR="00D27344" w:rsidRPr="007522E1" w:rsidDel="00CC77BA" w:rsidRDefault="00D27344" w:rsidP="009203DE">
            <w:pPr>
              <w:rPr>
                <w:del w:id="660" w:author="Bob Milius" w:date="2022-05-27T10:32:00Z"/>
                <w:rFonts w:ascii="Calibri" w:eastAsia="Times New Roman" w:hAnsi="Calibri" w:cs="Calibri"/>
                <w:color w:val="000000"/>
                <w:sz w:val="22"/>
                <w:szCs w:val="22"/>
              </w:rPr>
            </w:pPr>
            <w:del w:id="661" w:author="Bob Milius" w:date="2022-05-27T10:32:00Z">
              <w:r w:rsidRPr="007522E1" w:rsidDel="00CC77BA">
                <w:rPr>
                  <w:rFonts w:ascii="Calibri" w:eastAsia="Times New Roman" w:hAnsi="Calibri" w:cs="Calibri"/>
                  <w:color w:val="000000"/>
                  <w:sz w:val="22"/>
                  <w:szCs w:val="22"/>
                </w:rPr>
                <w:delText>Eosinophils/100 leukocytes in Blood</w:delText>
              </w:r>
            </w:del>
          </w:p>
        </w:tc>
      </w:tr>
      <w:tr w:rsidR="00D27344" w:rsidRPr="007522E1" w:rsidDel="00CC77BA" w14:paraId="5E8E1A93" w14:textId="47684595" w:rsidTr="009203DE">
        <w:trPr>
          <w:trHeight w:val="292"/>
          <w:del w:id="66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65BA8C84" w14:textId="3EDB049B" w:rsidR="00D27344" w:rsidRPr="007522E1" w:rsidDel="00CC77BA" w:rsidRDefault="00D27344" w:rsidP="009203DE">
            <w:pPr>
              <w:rPr>
                <w:del w:id="663" w:author="Bob Milius" w:date="2022-05-27T10:32:00Z"/>
                <w:rFonts w:ascii="Calibri" w:eastAsia="Times New Roman" w:hAnsi="Calibri" w:cs="Calibri"/>
                <w:color w:val="000000"/>
                <w:sz w:val="22"/>
                <w:szCs w:val="22"/>
              </w:rPr>
            </w:pPr>
            <w:del w:id="664" w:author="Bob Milius" w:date="2022-05-27T10:32:00Z">
              <w:r w:rsidRPr="007522E1" w:rsidDel="00CC77BA">
                <w:rPr>
                  <w:rFonts w:ascii="Calibri" w:eastAsia="Times New Roman" w:hAnsi="Calibri" w:cs="Calibri"/>
                  <w:color w:val="000000"/>
                  <w:sz w:val="22"/>
                  <w:szCs w:val="22"/>
                </w:rPr>
                <w:delText>713-8</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40AD9731" w14:textId="65429C05" w:rsidR="00D27344" w:rsidRPr="007522E1" w:rsidDel="00CC77BA" w:rsidRDefault="00D27344" w:rsidP="009203DE">
            <w:pPr>
              <w:rPr>
                <w:del w:id="665" w:author="Bob Milius" w:date="2022-05-27T10:32:00Z"/>
                <w:rFonts w:ascii="Calibri" w:eastAsia="Times New Roman" w:hAnsi="Calibri" w:cs="Calibri"/>
                <w:color w:val="000000"/>
                <w:sz w:val="22"/>
                <w:szCs w:val="22"/>
              </w:rPr>
            </w:pPr>
            <w:del w:id="666" w:author="Bob Milius" w:date="2022-05-27T10:32:00Z">
              <w:r w:rsidRPr="007522E1" w:rsidDel="00CC77BA">
                <w:rPr>
                  <w:rFonts w:ascii="Calibri" w:eastAsia="Times New Roman" w:hAnsi="Calibri" w:cs="Calibri"/>
                  <w:color w:val="000000"/>
                  <w:sz w:val="22"/>
                  <w:szCs w:val="22"/>
                </w:rPr>
                <w:delText>Eosinophils/100 leukocytes in Blood by Automated count</w:delText>
              </w:r>
            </w:del>
          </w:p>
        </w:tc>
      </w:tr>
      <w:tr w:rsidR="00D27344" w:rsidRPr="007522E1" w:rsidDel="00CC77BA" w14:paraId="2971E085" w14:textId="43D58EC8" w:rsidTr="009203DE">
        <w:trPr>
          <w:trHeight w:val="292"/>
          <w:del w:id="66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0C9E6933" w14:textId="3431DBE4" w:rsidR="00D27344" w:rsidRPr="007522E1" w:rsidDel="00CC77BA" w:rsidRDefault="00D27344" w:rsidP="009203DE">
            <w:pPr>
              <w:rPr>
                <w:del w:id="668" w:author="Bob Milius" w:date="2022-05-27T10:32:00Z"/>
                <w:rFonts w:ascii="Calibri" w:eastAsia="Times New Roman" w:hAnsi="Calibri" w:cs="Calibri"/>
                <w:color w:val="000000"/>
                <w:sz w:val="22"/>
                <w:szCs w:val="22"/>
              </w:rPr>
            </w:pPr>
            <w:del w:id="669" w:author="Bob Milius" w:date="2022-05-27T10:32:00Z">
              <w:r w:rsidRPr="007522E1" w:rsidDel="00CC77BA">
                <w:rPr>
                  <w:rFonts w:ascii="Calibri" w:eastAsia="Times New Roman" w:hAnsi="Calibri" w:cs="Calibri"/>
                  <w:color w:val="000000"/>
                  <w:sz w:val="22"/>
                  <w:szCs w:val="22"/>
                </w:rPr>
                <w:delText>714-6</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34367D4E" w14:textId="22DAED7D" w:rsidR="00D27344" w:rsidRPr="007522E1" w:rsidDel="00CC77BA" w:rsidRDefault="00D27344" w:rsidP="009203DE">
            <w:pPr>
              <w:rPr>
                <w:del w:id="670" w:author="Bob Milius" w:date="2022-05-27T10:32:00Z"/>
                <w:rFonts w:ascii="Calibri" w:eastAsia="Times New Roman" w:hAnsi="Calibri" w:cs="Calibri"/>
                <w:color w:val="000000"/>
                <w:sz w:val="22"/>
                <w:szCs w:val="22"/>
              </w:rPr>
            </w:pPr>
            <w:del w:id="671" w:author="Bob Milius" w:date="2022-05-27T10:32:00Z">
              <w:r w:rsidRPr="007522E1" w:rsidDel="00CC77BA">
                <w:rPr>
                  <w:rFonts w:ascii="Calibri" w:eastAsia="Times New Roman" w:hAnsi="Calibri" w:cs="Calibri"/>
                  <w:color w:val="000000"/>
                  <w:sz w:val="22"/>
                  <w:szCs w:val="22"/>
                </w:rPr>
                <w:delText>Eosinophils/100 leukocytes in Blood by Manual count</w:delText>
              </w:r>
            </w:del>
          </w:p>
        </w:tc>
      </w:tr>
      <w:tr w:rsidR="00D27344" w:rsidRPr="007522E1" w:rsidDel="00CC77BA" w14:paraId="003F20FF" w14:textId="6C25EB70" w:rsidTr="009203DE">
        <w:trPr>
          <w:trHeight w:val="292"/>
          <w:del w:id="67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10BF173A" w14:textId="3079E30C" w:rsidR="00D27344" w:rsidRPr="007522E1" w:rsidDel="00CC77BA" w:rsidRDefault="00D27344" w:rsidP="009203DE">
            <w:pPr>
              <w:rPr>
                <w:del w:id="673" w:author="Bob Milius" w:date="2022-05-27T10:32:00Z"/>
                <w:rFonts w:ascii="Calibri" w:eastAsia="Times New Roman" w:hAnsi="Calibri" w:cs="Calibri"/>
                <w:color w:val="000000"/>
                <w:sz w:val="22"/>
                <w:szCs w:val="22"/>
              </w:rPr>
            </w:pPr>
            <w:del w:id="674"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0DEAB56F" w14:textId="0304D9D8" w:rsidR="00D27344" w:rsidRPr="007522E1" w:rsidDel="00CC77BA" w:rsidRDefault="00D27344" w:rsidP="009203DE">
            <w:pPr>
              <w:rPr>
                <w:del w:id="675" w:author="Bob Milius" w:date="2022-05-27T10:32:00Z"/>
                <w:rFonts w:ascii="Calibri" w:eastAsia="Times New Roman" w:hAnsi="Calibri" w:cs="Calibri"/>
                <w:color w:val="000000"/>
                <w:sz w:val="22"/>
                <w:szCs w:val="22"/>
              </w:rPr>
            </w:pPr>
            <w:del w:id="67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48BA7F8C" w14:textId="2C50A7E2" w:rsidTr="009203DE">
        <w:trPr>
          <w:trHeight w:val="292"/>
          <w:del w:id="67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10E1768F" w14:textId="1C267367" w:rsidR="00D27344" w:rsidRPr="007522E1" w:rsidDel="00CC77BA" w:rsidRDefault="00D27344" w:rsidP="009203DE">
            <w:pPr>
              <w:rPr>
                <w:del w:id="678" w:author="Bob Milius" w:date="2022-05-27T10:32:00Z"/>
                <w:rFonts w:ascii="Calibri" w:eastAsia="Times New Roman" w:hAnsi="Calibri" w:cs="Calibri"/>
                <w:b/>
                <w:bCs/>
                <w:color w:val="000000"/>
                <w:sz w:val="22"/>
                <w:szCs w:val="22"/>
              </w:rPr>
            </w:pPr>
            <w:del w:id="679" w:author="Bob Milius" w:date="2022-05-27T10:32:00Z">
              <w:r w:rsidRPr="007522E1" w:rsidDel="00CC77BA">
                <w:rPr>
                  <w:rFonts w:ascii="Calibri" w:eastAsia="Times New Roman" w:hAnsi="Calibri" w:cs="Calibri"/>
                  <w:b/>
                  <w:bCs/>
                  <w:color w:val="000000"/>
                  <w:sz w:val="22"/>
                  <w:szCs w:val="22"/>
                </w:rPr>
                <w:delText>Plasma Cells in Blood</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348E0DF7" w14:textId="6CDB18BB" w:rsidR="00D27344" w:rsidRPr="007522E1" w:rsidDel="00CC77BA" w:rsidRDefault="00D27344" w:rsidP="009203DE">
            <w:pPr>
              <w:rPr>
                <w:del w:id="680" w:author="Bob Milius" w:date="2022-05-27T10:32:00Z"/>
                <w:rFonts w:ascii="Calibri" w:eastAsia="Times New Roman" w:hAnsi="Calibri" w:cs="Calibri"/>
                <w:color w:val="000000"/>
                <w:sz w:val="22"/>
                <w:szCs w:val="22"/>
              </w:rPr>
            </w:pPr>
            <w:del w:id="68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000494A1" w14:textId="5D25BEEE" w:rsidTr="009203DE">
        <w:trPr>
          <w:trHeight w:val="292"/>
          <w:del w:id="682"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35BC0077" w14:textId="590B9391" w:rsidR="00D27344" w:rsidRPr="007522E1" w:rsidDel="00CC77BA" w:rsidRDefault="00D27344" w:rsidP="009203DE">
            <w:pPr>
              <w:rPr>
                <w:del w:id="683" w:author="Bob Milius" w:date="2022-05-27T10:32:00Z"/>
                <w:rFonts w:ascii="Calibri" w:eastAsia="Times New Roman" w:hAnsi="Calibri" w:cs="Calibri"/>
                <w:color w:val="000000"/>
                <w:sz w:val="22"/>
                <w:szCs w:val="22"/>
              </w:rPr>
            </w:pPr>
            <w:del w:id="684" w:author="Bob Milius" w:date="2022-05-27T10:32:00Z">
              <w:r w:rsidRPr="007522E1" w:rsidDel="00CC77BA">
                <w:rPr>
                  <w:rFonts w:ascii="Calibri" w:eastAsia="Times New Roman" w:hAnsi="Calibri" w:cs="Calibri"/>
                  <w:color w:val="000000"/>
                  <w:sz w:val="22"/>
                  <w:szCs w:val="22"/>
                </w:rPr>
                <w:delText>30458-4</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086AB092" w14:textId="3E9E6216" w:rsidR="00D27344" w:rsidRPr="007522E1" w:rsidDel="00CC77BA" w:rsidRDefault="00D27344" w:rsidP="009203DE">
            <w:pPr>
              <w:rPr>
                <w:del w:id="685" w:author="Bob Milius" w:date="2022-05-27T10:32:00Z"/>
                <w:rFonts w:ascii="Calibri" w:eastAsia="Times New Roman" w:hAnsi="Calibri" w:cs="Calibri"/>
                <w:color w:val="000000"/>
                <w:sz w:val="22"/>
                <w:szCs w:val="22"/>
              </w:rPr>
            </w:pPr>
            <w:del w:id="686" w:author="Bob Milius" w:date="2022-05-27T10:32:00Z">
              <w:r w:rsidRPr="007522E1" w:rsidDel="00CC77BA">
                <w:rPr>
                  <w:rFonts w:ascii="Calibri" w:eastAsia="Times New Roman" w:hAnsi="Calibri" w:cs="Calibri"/>
                  <w:color w:val="000000"/>
                  <w:sz w:val="22"/>
                  <w:szCs w:val="22"/>
                </w:rPr>
                <w:delText>Plasma cells [#/volume] in Blood</w:delText>
              </w:r>
            </w:del>
          </w:p>
        </w:tc>
      </w:tr>
      <w:tr w:rsidR="00D27344" w:rsidRPr="007522E1" w:rsidDel="00CC77BA" w14:paraId="0BAE5BA3" w14:textId="6529D651" w:rsidTr="009203DE">
        <w:trPr>
          <w:trHeight w:val="292"/>
          <w:del w:id="68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4AC691D2" w14:textId="74B6756C" w:rsidR="00D27344" w:rsidRPr="007522E1" w:rsidDel="00CC77BA" w:rsidRDefault="00D27344" w:rsidP="009203DE">
            <w:pPr>
              <w:rPr>
                <w:del w:id="688" w:author="Bob Milius" w:date="2022-05-27T10:32:00Z"/>
                <w:rFonts w:ascii="Calibri" w:eastAsia="Times New Roman" w:hAnsi="Calibri" w:cs="Calibri"/>
                <w:color w:val="000000"/>
                <w:sz w:val="22"/>
                <w:szCs w:val="22"/>
              </w:rPr>
            </w:pPr>
            <w:del w:id="689" w:author="Bob Milius" w:date="2022-05-27T10:32:00Z">
              <w:r w:rsidRPr="007522E1" w:rsidDel="00CC77BA">
                <w:rPr>
                  <w:rFonts w:ascii="Calibri" w:eastAsia="Times New Roman" w:hAnsi="Calibri" w:cs="Calibri"/>
                  <w:color w:val="000000"/>
                  <w:sz w:val="22"/>
                  <w:szCs w:val="22"/>
                </w:rPr>
                <w:delText>24103-4</w:delText>
              </w:r>
            </w:del>
          </w:p>
        </w:tc>
        <w:tc>
          <w:tcPr>
            <w:tcW w:w="7268" w:type="dxa"/>
            <w:tcBorders>
              <w:top w:val="nil"/>
              <w:left w:val="nil"/>
              <w:bottom w:val="single" w:sz="4" w:space="0" w:color="A6A6A6"/>
              <w:right w:val="single" w:sz="4" w:space="0" w:color="A6A6A6"/>
            </w:tcBorders>
            <w:shd w:val="clear" w:color="000000" w:fill="D6DCE4"/>
            <w:noWrap/>
            <w:vAlign w:val="bottom"/>
            <w:hideMark/>
          </w:tcPr>
          <w:p w14:paraId="3ED4FB02" w14:textId="69EA862A" w:rsidR="00D27344" w:rsidRPr="007522E1" w:rsidDel="00CC77BA" w:rsidRDefault="00D27344" w:rsidP="009203DE">
            <w:pPr>
              <w:rPr>
                <w:del w:id="690" w:author="Bob Milius" w:date="2022-05-27T10:32:00Z"/>
                <w:rFonts w:ascii="Calibri" w:eastAsia="Times New Roman" w:hAnsi="Calibri" w:cs="Calibri"/>
                <w:color w:val="000000"/>
                <w:sz w:val="22"/>
                <w:szCs w:val="22"/>
              </w:rPr>
            </w:pPr>
            <w:del w:id="691" w:author="Bob Milius" w:date="2022-05-27T10:32:00Z">
              <w:r w:rsidRPr="007522E1" w:rsidDel="00CC77BA">
                <w:rPr>
                  <w:rFonts w:ascii="Calibri" w:eastAsia="Times New Roman" w:hAnsi="Calibri" w:cs="Calibri"/>
                  <w:color w:val="000000"/>
                  <w:sz w:val="22"/>
                  <w:szCs w:val="22"/>
                </w:rPr>
                <w:delText>Plasma cells [#/volume] in Blood by Manual count</w:delText>
              </w:r>
            </w:del>
          </w:p>
        </w:tc>
      </w:tr>
      <w:tr w:rsidR="00D27344" w:rsidRPr="007522E1" w:rsidDel="00CC77BA" w14:paraId="21168FDC" w14:textId="3945FC20" w:rsidTr="009203DE">
        <w:trPr>
          <w:trHeight w:val="292"/>
          <w:del w:id="69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3AFE42DF" w14:textId="26FF89CE" w:rsidR="00D27344" w:rsidRPr="007522E1" w:rsidDel="00CC77BA" w:rsidRDefault="00D27344" w:rsidP="009203DE">
            <w:pPr>
              <w:rPr>
                <w:del w:id="693" w:author="Bob Milius" w:date="2022-05-27T10:32:00Z"/>
                <w:rFonts w:ascii="Calibri" w:eastAsia="Times New Roman" w:hAnsi="Calibri" w:cs="Calibri"/>
                <w:color w:val="000000"/>
                <w:sz w:val="22"/>
                <w:szCs w:val="22"/>
              </w:rPr>
            </w:pPr>
            <w:del w:id="694" w:author="Bob Milius" w:date="2022-05-27T10:32:00Z">
              <w:r w:rsidRPr="007522E1" w:rsidDel="00CC77BA">
                <w:rPr>
                  <w:rFonts w:ascii="Calibri" w:eastAsia="Times New Roman" w:hAnsi="Calibri" w:cs="Calibri"/>
                  <w:color w:val="000000"/>
                  <w:sz w:val="22"/>
                  <w:szCs w:val="22"/>
                </w:rPr>
                <w:delText>13047-6</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475849DD" w14:textId="700CE1F9" w:rsidR="00D27344" w:rsidRPr="007522E1" w:rsidDel="00CC77BA" w:rsidRDefault="00D27344" w:rsidP="009203DE">
            <w:pPr>
              <w:rPr>
                <w:del w:id="695" w:author="Bob Milius" w:date="2022-05-27T10:32:00Z"/>
                <w:rFonts w:ascii="Calibri" w:eastAsia="Times New Roman" w:hAnsi="Calibri" w:cs="Calibri"/>
                <w:color w:val="000000"/>
                <w:sz w:val="22"/>
                <w:szCs w:val="22"/>
              </w:rPr>
            </w:pPr>
            <w:del w:id="696" w:author="Bob Milius" w:date="2022-05-27T10:32:00Z">
              <w:r w:rsidRPr="007522E1" w:rsidDel="00CC77BA">
                <w:rPr>
                  <w:rFonts w:ascii="Calibri" w:eastAsia="Times New Roman" w:hAnsi="Calibri" w:cs="Calibri"/>
                  <w:color w:val="000000"/>
                  <w:sz w:val="22"/>
                  <w:szCs w:val="22"/>
                </w:rPr>
                <w:delText>Plasma cells/100 leukocytes in Blood</w:delText>
              </w:r>
            </w:del>
          </w:p>
        </w:tc>
      </w:tr>
      <w:tr w:rsidR="00D27344" w:rsidRPr="007522E1" w:rsidDel="00CC77BA" w14:paraId="6744FFFD" w14:textId="604465B9" w:rsidTr="009203DE">
        <w:trPr>
          <w:trHeight w:val="292"/>
          <w:del w:id="69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7999A5F6" w14:textId="37A82106" w:rsidR="00D27344" w:rsidRPr="007522E1" w:rsidDel="00CC77BA" w:rsidRDefault="00D27344" w:rsidP="009203DE">
            <w:pPr>
              <w:rPr>
                <w:del w:id="698" w:author="Bob Milius" w:date="2022-05-27T10:32:00Z"/>
                <w:rFonts w:ascii="Calibri" w:eastAsia="Times New Roman" w:hAnsi="Calibri" w:cs="Calibri"/>
                <w:color w:val="000000"/>
                <w:sz w:val="22"/>
                <w:szCs w:val="22"/>
              </w:rPr>
            </w:pPr>
            <w:del w:id="699" w:author="Bob Milius" w:date="2022-05-27T10:32:00Z">
              <w:r w:rsidRPr="007522E1" w:rsidDel="00CC77BA">
                <w:rPr>
                  <w:rFonts w:ascii="Calibri" w:eastAsia="Times New Roman" w:hAnsi="Calibri" w:cs="Calibri"/>
                  <w:color w:val="000000"/>
                  <w:sz w:val="22"/>
                  <w:szCs w:val="22"/>
                </w:rPr>
                <w:delText>79426-3</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1680D3AB" w14:textId="67EBE887" w:rsidR="00D27344" w:rsidRPr="007522E1" w:rsidDel="00CC77BA" w:rsidRDefault="00D27344" w:rsidP="009203DE">
            <w:pPr>
              <w:rPr>
                <w:del w:id="700" w:author="Bob Milius" w:date="2022-05-27T10:32:00Z"/>
                <w:rFonts w:ascii="Calibri" w:eastAsia="Times New Roman" w:hAnsi="Calibri" w:cs="Calibri"/>
                <w:color w:val="000000"/>
                <w:sz w:val="22"/>
                <w:szCs w:val="22"/>
              </w:rPr>
            </w:pPr>
            <w:del w:id="701" w:author="Bob Milius" w:date="2022-05-27T10:32:00Z">
              <w:r w:rsidRPr="007522E1" w:rsidDel="00CC77BA">
                <w:rPr>
                  <w:rFonts w:ascii="Calibri" w:eastAsia="Times New Roman" w:hAnsi="Calibri" w:cs="Calibri"/>
                  <w:color w:val="000000"/>
                  <w:sz w:val="22"/>
                  <w:szCs w:val="22"/>
                </w:rPr>
                <w:delText>Plasma cells/100 leukocytes in Blood by Manual count</w:delText>
              </w:r>
            </w:del>
          </w:p>
        </w:tc>
      </w:tr>
      <w:tr w:rsidR="00D27344" w:rsidRPr="007522E1" w:rsidDel="00CC77BA" w14:paraId="63DF3730" w14:textId="13A080F0" w:rsidTr="009203DE">
        <w:trPr>
          <w:trHeight w:val="292"/>
          <w:del w:id="70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5D1D87F1" w14:textId="6F27236A" w:rsidR="00D27344" w:rsidRPr="007522E1" w:rsidDel="00CC77BA" w:rsidRDefault="00D27344" w:rsidP="009203DE">
            <w:pPr>
              <w:rPr>
                <w:del w:id="703" w:author="Bob Milius" w:date="2022-05-27T10:32:00Z"/>
                <w:rFonts w:ascii="Calibri" w:eastAsia="Times New Roman" w:hAnsi="Calibri" w:cs="Calibri"/>
                <w:color w:val="000000"/>
                <w:sz w:val="22"/>
                <w:szCs w:val="22"/>
              </w:rPr>
            </w:pPr>
            <w:del w:id="704"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50F50C21" w14:textId="04E656E7" w:rsidR="00D27344" w:rsidRPr="007522E1" w:rsidDel="00CC77BA" w:rsidRDefault="00D27344" w:rsidP="009203DE">
            <w:pPr>
              <w:rPr>
                <w:del w:id="705" w:author="Bob Milius" w:date="2022-05-27T10:32:00Z"/>
                <w:rFonts w:ascii="Calibri" w:eastAsia="Times New Roman" w:hAnsi="Calibri" w:cs="Calibri"/>
                <w:color w:val="000000"/>
                <w:sz w:val="22"/>
                <w:szCs w:val="22"/>
              </w:rPr>
            </w:pPr>
            <w:del w:id="70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087EDC50" w14:textId="78DC7090" w:rsidTr="009203DE">
        <w:trPr>
          <w:trHeight w:val="292"/>
          <w:del w:id="70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0555072E" w14:textId="1B07DF47" w:rsidR="00D27344" w:rsidRPr="007522E1" w:rsidDel="00CC77BA" w:rsidRDefault="00D27344" w:rsidP="009203DE">
            <w:pPr>
              <w:rPr>
                <w:del w:id="708" w:author="Bob Milius" w:date="2022-05-27T10:32:00Z"/>
                <w:rFonts w:ascii="Calibri" w:eastAsia="Times New Roman" w:hAnsi="Calibri" w:cs="Calibri"/>
                <w:b/>
                <w:bCs/>
                <w:color w:val="000000"/>
                <w:sz w:val="22"/>
                <w:szCs w:val="22"/>
              </w:rPr>
            </w:pPr>
            <w:del w:id="709" w:author="Bob Milius" w:date="2022-05-27T10:32:00Z">
              <w:r w:rsidRPr="007522E1" w:rsidDel="00CC77BA">
                <w:rPr>
                  <w:rFonts w:ascii="Calibri" w:eastAsia="Times New Roman" w:hAnsi="Calibri" w:cs="Calibri"/>
                  <w:b/>
                  <w:bCs/>
                  <w:color w:val="000000"/>
                  <w:sz w:val="22"/>
                  <w:szCs w:val="22"/>
                </w:rPr>
                <w:delText>Promonocytes</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2A0121EA" w14:textId="57F8A4F0" w:rsidR="00D27344" w:rsidRPr="007522E1" w:rsidDel="00CC77BA" w:rsidRDefault="00D27344" w:rsidP="009203DE">
            <w:pPr>
              <w:rPr>
                <w:del w:id="710" w:author="Bob Milius" w:date="2022-05-27T10:32:00Z"/>
                <w:rFonts w:ascii="Calibri" w:eastAsia="Times New Roman" w:hAnsi="Calibri" w:cs="Calibri"/>
                <w:color w:val="000000"/>
                <w:sz w:val="22"/>
                <w:szCs w:val="22"/>
              </w:rPr>
            </w:pPr>
            <w:del w:id="71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6DBC0B9C" w14:textId="1ADCE028" w:rsidTr="009203DE">
        <w:trPr>
          <w:trHeight w:val="292"/>
          <w:del w:id="712"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05D6956D" w14:textId="4B0ABD88" w:rsidR="00D27344" w:rsidRPr="007522E1" w:rsidDel="00CC77BA" w:rsidRDefault="00D27344" w:rsidP="009203DE">
            <w:pPr>
              <w:rPr>
                <w:del w:id="713" w:author="Bob Milius" w:date="2022-05-27T10:32:00Z"/>
                <w:rFonts w:ascii="Calibri" w:eastAsia="Times New Roman" w:hAnsi="Calibri" w:cs="Calibri"/>
                <w:color w:val="000000"/>
                <w:sz w:val="22"/>
                <w:szCs w:val="22"/>
              </w:rPr>
            </w:pPr>
            <w:del w:id="714" w:author="Bob Milius" w:date="2022-05-27T10:32:00Z">
              <w:r w:rsidRPr="007522E1" w:rsidDel="00CC77BA">
                <w:rPr>
                  <w:rFonts w:ascii="Calibri" w:eastAsia="Times New Roman" w:hAnsi="Calibri" w:cs="Calibri"/>
                  <w:color w:val="000000"/>
                  <w:sz w:val="22"/>
                  <w:szCs w:val="22"/>
                </w:rPr>
                <w:delText>34926-6</w:delText>
              </w:r>
            </w:del>
          </w:p>
        </w:tc>
        <w:tc>
          <w:tcPr>
            <w:tcW w:w="7268" w:type="dxa"/>
            <w:tcBorders>
              <w:top w:val="nil"/>
              <w:left w:val="nil"/>
              <w:bottom w:val="single" w:sz="4" w:space="0" w:color="A6A6A6"/>
              <w:right w:val="nil"/>
            </w:tcBorders>
            <w:shd w:val="clear" w:color="000000" w:fill="D6DCE4"/>
            <w:noWrap/>
            <w:vAlign w:val="bottom"/>
            <w:hideMark/>
          </w:tcPr>
          <w:p w14:paraId="142F1818" w14:textId="420A293D" w:rsidR="00D27344" w:rsidRPr="007522E1" w:rsidDel="00CC77BA" w:rsidRDefault="00D27344" w:rsidP="009203DE">
            <w:pPr>
              <w:rPr>
                <w:del w:id="715" w:author="Bob Milius" w:date="2022-05-27T10:32:00Z"/>
                <w:rFonts w:ascii="Calibri" w:eastAsia="Times New Roman" w:hAnsi="Calibri" w:cs="Calibri"/>
                <w:color w:val="000000"/>
                <w:sz w:val="22"/>
                <w:szCs w:val="22"/>
              </w:rPr>
            </w:pPr>
            <w:del w:id="716" w:author="Bob Milius" w:date="2022-05-27T10:32:00Z">
              <w:r w:rsidRPr="007522E1" w:rsidDel="00CC77BA">
                <w:rPr>
                  <w:rFonts w:ascii="Calibri" w:eastAsia="Times New Roman" w:hAnsi="Calibri" w:cs="Calibri"/>
                  <w:color w:val="000000"/>
                  <w:sz w:val="22"/>
                  <w:szCs w:val="22"/>
                </w:rPr>
                <w:delText>Promonocytes [#/volume] in Blood</w:delText>
              </w:r>
            </w:del>
          </w:p>
        </w:tc>
      </w:tr>
      <w:tr w:rsidR="00D27344" w:rsidRPr="007522E1" w:rsidDel="00CC77BA" w14:paraId="71DC4485" w14:textId="7D65ED4C" w:rsidTr="009203DE">
        <w:trPr>
          <w:trHeight w:val="292"/>
          <w:del w:id="71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62165708" w14:textId="7F661006" w:rsidR="00D27344" w:rsidRPr="007522E1" w:rsidDel="00CC77BA" w:rsidRDefault="00D27344" w:rsidP="009203DE">
            <w:pPr>
              <w:rPr>
                <w:del w:id="718" w:author="Bob Milius" w:date="2022-05-27T10:32:00Z"/>
                <w:rFonts w:ascii="Calibri" w:eastAsia="Times New Roman" w:hAnsi="Calibri" w:cs="Calibri"/>
                <w:color w:val="000000"/>
                <w:sz w:val="22"/>
                <w:szCs w:val="22"/>
              </w:rPr>
            </w:pPr>
            <w:del w:id="719" w:author="Bob Milius" w:date="2022-05-27T10:32:00Z">
              <w:r w:rsidRPr="007522E1" w:rsidDel="00CC77BA">
                <w:rPr>
                  <w:rFonts w:ascii="Calibri" w:eastAsia="Times New Roman" w:hAnsi="Calibri" w:cs="Calibri"/>
                  <w:color w:val="000000"/>
                  <w:sz w:val="22"/>
                  <w:szCs w:val="22"/>
                </w:rPr>
                <w:delText>33855-8</w:delText>
              </w:r>
            </w:del>
          </w:p>
        </w:tc>
        <w:tc>
          <w:tcPr>
            <w:tcW w:w="7268" w:type="dxa"/>
            <w:tcBorders>
              <w:top w:val="nil"/>
              <w:left w:val="nil"/>
              <w:bottom w:val="single" w:sz="4" w:space="0" w:color="A6A6A6"/>
              <w:right w:val="nil"/>
            </w:tcBorders>
            <w:shd w:val="clear" w:color="000000" w:fill="D6DCE4"/>
            <w:noWrap/>
            <w:vAlign w:val="bottom"/>
            <w:hideMark/>
          </w:tcPr>
          <w:p w14:paraId="0E15B563" w14:textId="521EA9D3" w:rsidR="00D27344" w:rsidRPr="007522E1" w:rsidDel="00CC77BA" w:rsidRDefault="00D27344" w:rsidP="009203DE">
            <w:pPr>
              <w:rPr>
                <w:del w:id="720" w:author="Bob Milius" w:date="2022-05-27T10:32:00Z"/>
                <w:rFonts w:ascii="Calibri" w:eastAsia="Times New Roman" w:hAnsi="Calibri" w:cs="Calibri"/>
                <w:color w:val="000000"/>
                <w:sz w:val="22"/>
                <w:szCs w:val="22"/>
              </w:rPr>
            </w:pPr>
            <w:del w:id="721" w:author="Bob Milius" w:date="2022-05-27T10:32:00Z">
              <w:r w:rsidRPr="007522E1" w:rsidDel="00CC77BA">
                <w:rPr>
                  <w:rFonts w:ascii="Calibri" w:eastAsia="Times New Roman" w:hAnsi="Calibri" w:cs="Calibri"/>
                  <w:color w:val="000000"/>
                  <w:sz w:val="22"/>
                  <w:szCs w:val="22"/>
                </w:rPr>
                <w:delText>Promonocytes [#/volume] in Blood by Manual count</w:delText>
              </w:r>
            </w:del>
          </w:p>
        </w:tc>
      </w:tr>
      <w:tr w:rsidR="00D27344" w:rsidRPr="007522E1" w:rsidDel="00CC77BA" w14:paraId="4C3C17A9" w14:textId="7C8C001D" w:rsidTr="009203DE">
        <w:trPr>
          <w:trHeight w:val="292"/>
          <w:del w:id="72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2A3D8CF1" w14:textId="1A60C1D0" w:rsidR="00D27344" w:rsidRPr="007522E1" w:rsidDel="00CC77BA" w:rsidRDefault="00D27344" w:rsidP="009203DE">
            <w:pPr>
              <w:rPr>
                <w:del w:id="723" w:author="Bob Milius" w:date="2022-05-27T10:32:00Z"/>
                <w:rFonts w:ascii="Calibri" w:eastAsia="Times New Roman" w:hAnsi="Calibri" w:cs="Calibri"/>
                <w:color w:val="000000"/>
                <w:sz w:val="22"/>
                <w:szCs w:val="22"/>
              </w:rPr>
            </w:pPr>
            <w:del w:id="724" w:author="Bob Milius" w:date="2022-05-27T10:32:00Z">
              <w:r w:rsidRPr="007522E1" w:rsidDel="00CC77BA">
                <w:rPr>
                  <w:rFonts w:ascii="Calibri" w:eastAsia="Times New Roman" w:hAnsi="Calibri" w:cs="Calibri"/>
                  <w:color w:val="000000"/>
                  <w:sz w:val="22"/>
                  <w:szCs w:val="22"/>
                </w:rPr>
                <w:delText>30466-7</w:delText>
              </w:r>
            </w:del>
          </w:p>
        </w:tc>
        <w:tc>
          <w:tcPr>
            <w:tcW w:w="7268" w:type="dxa"/>
            <w:tcBorders>
              <w:top w:val="nil"/>
              <w:left w:val="nil"/>
              <w:bottom w:val="single" w:sz="4" w:space="0" w:color="A6A6A6"/>
              <w:right w:val="nil"/>
            </w:tcBorders>
            <w:shd w:val="clear" w:color="000000" w:fill="E2EFDA"/>
            <w:noWrap/>
            <w:vAlign w:val="bottom"/>
            <w:hideMark/>
          </w:tcPr>
          <w:p w14:paraId="1654BF50" w14:textId="2033C151" w:rsidR="00D27344" w:rsidRPr="007522E1" w:rsidDel="00CC77BA" w:rsidRDefault="00D27344" w:rsidP="009203DE">
            <w:pPr>
              <w:rPr>
                <w:del w:id="725" w:author="Bob Milius" w:date="2022-05-27T10:32:00Z"/>
                <w:rFonts w:ascii="Calibri" w:eastAsia="Times New Roman" w:hAnsi="Calibri" w:cs="Calibri"/>
                <w:color w:val="000000"/>
                <w:sz w:val="22"/>
                <w:szCs w:val="22"/>
              </w:rPr>
            </w:pPr>
            <w:del w:id="726" w:author="Bob Milius" w:date="2022-05-27T10:32:00Z">
              <w:r w:rsidRPr="007522E1" w:rsidDel="00CC77BA">
                <w:rPr>
                  <w:rFonts w:ascii="Calibri" w:eastAsia="Times New Roman" w:hAnsi="Calibri" w:cs="Calibri"/>
                  <w:color w:val="000000"/>
                  <w:sz w:val="22"/>
                  <w:szCs w:val="22"/>
                </w:rPr>
                <w:delText>Promonocytes/100 leukocytes in Blood</w:delText>
              </w:r>
            </w:del>
          </w:p>
        </w:tc>
      </w:tr>
      <w:tr w:rsidR="00D27344" w:rsidRPr="007522E1" w:rsidDel="00CC77BA" w14:paraId="0AC0A874" w14:textId="7C754FCF" w:rsidTr="009203DE">
        <w:trPr>
          <w:trHeight w:val="292"/>
          <w:del w:id="72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38647FB1" w14:textId="25F70480" w:rsidR="00D27344" w:rsidRPr="007522E1" w:rsidDel="00CC77BA" w:rsidRDefault="00D27344" w:rsidP="009203DE">
            <w:pPr>
              <w:rPr>
                <w:del w:id="728" w:author="Bob Milius" w:date="2022-05-27T10:32:00Z"/>
                <w:rFonts w:ascii="Calibri" w:eastAsia="Times New Roman" w:hAnsi="Calibri" w:cs="Calibri"/>
                <w:color w:val="000000"/>
                <w:sz w:val="22"/>
                <w:szCs w:val="22"/>
              </w:rPr>
            </w:pPr>
            <w:del w:id="729" w:author="Bob Milius" w:date="2022-05-27T10:32:00Z">
              <w:r w:rsidRPr="007522E1" w:rsidDel="00CC77BA">
                <w:rPr>
                  <w:rFonts w:ascii="Calibri" w:eastAsia="Times New Roman" w:hAnsi="Calibri" w:cs="Calibri"/>
                  <w:color w:val="000000"/>
                  <w:sz w:val="22"/>
                  <w:szCs w:val="22"/>
                </w:rPr>
                <w:delText>13599-6</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02838637" w14:textId="5CC7EA53" w:rsidR="00D27344" w:rsidRPr="007522E1" w:rsidDel="00CC77BA" w:rsidRDefault="00D27344" w:rsidP="009203DE">
            <w:pPr>
              <w:rPr>
                <w:del w:id="730" w:author="Bob Milius" w:date="2022-05-27T10:32:00Z"/>
                <w:rFonts w:ascii="Calibri" w:eastAsia="Times New Roman" w:hAnsi="Calibri" w:cs="Calibri"/>
                <w:color w:val="000000"/>
                <w:sz w:val="22"/>
                <w:szCs w:val="22"/>
              </w:rPr>
            </w:pPr>
            <w:del w:id="731" w:author="Bob Milius" w:date="2022-05-27T10:32:00Z">
              <w:r w:rsidRPr="007522E1" w:rsidDel="00CC77BA">
                <w:rPr>
                  <w:rFonts w:ascii="Calibri" w:eastAsia="Times New Roman" w:hAnsi="Calibri" w:cs="Calibri"/>
                  <w:color w:val="000000"/>
                  <w:sz w:val="22"/>
                  <w:szCs w:val="22"/>
                </w:rPr>
                <w:delText>Promonocytes/100 leukocytes in Blood by Manual count</w:delText>
              </w:r>
            </w:del>
          </w:p>
        </w:tc>
      </w:tr>
      <w:tr w:rsidR="00D27344" w:rsidRPr="007522E1" w:rsidDel="00CC77BA" w14:paraId="012A758B" w14:textId="4E117B95" w:rsidTr="009203DE">
        <w:trPr>
          <w:trHeight w:val="292"/>
          <w:del w:id="73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1C0B0DA9" w14:textId="4790D5CD" w:rsidR="00D27344" w:rsidRPr="007522E1" w:rsidDel="00CC77BA" w:rsidRDefault="00D27344" w:rsidP="009203DE">
            <w:pPr>
              <w:rPr>
                <w:del w:id="733" w:author="Bob Milius" w:date="2022-05-27T10:32:00Z"/>
                <w:rFonts w:ascii="Calibri" w:eastAsia="Times New Roman" w:hAnsi="Calibri" w:cs="Calibri"/>
                <w:color w:val="000000"/>
                <w:sz w:val="22"/>
                <w:szCs w:val="22"/>
              </w:rPr>
            </w:pPr>
            <w:del w:id="734"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6F17DA9C" w14:textId="7CBBDCC5" w:rsidR="00D27344" w:rsidRPr="007522E1" w:rsidDel="00CC77BA" w:rsidRDefault="00D27344" w:rsidP="009203DE">
            <w:pPr>
              <w:rPr>
                <w:del w:id="735" w:author="Bob Milius" w:date="2022-05-27T10:32:00Z"/>
                <w:rFonts w:ascii="Calibri" w:eastAsia="Times New Roman" w:hAnsi="Calibri" w:cs="Calibri"/>
                <w:color w:val="000000"/>
                <w:sz w:val="22"/>
                <w:szCs w:val="22"/>
              </w:rPr>
            </w:pPr>
            <w:del w:id="73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194FB301" w14:textId="658ADFDD" w:rsidTr="009203DE">
        <w:trPr>
          <w:trHeight w:val="292"/>
          <w:del w:id="73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54EC0FB7" w14:textId="2B8E40F8" w:rsidR="00D27344" w:rsidRPr="007522E1" w:rsidDel="00CC77BA" w:rsidRDefault="00D27344" w:rsidP="009203DE">
            <w:pPr>
              <w:rPr>
                <w:del w:id="738" w:author="Bob Milius" w:date="2022-05-27T10:32:00Z"/>
                <w:rFonts w:ascii="Calibri" w:eastAsia="Times New Roman" w:hAnsi="Calibri" w:cs="Calibri"/>
                <w:b/>
                <w:bCs/>
                <w:color w:val="000000"/>
                <w:sz w:val="22"/>
                <w:szCs w:val="22"/>
              </w:rPr>
            </w:pPr>
            <w:del w:id="739" w:author="Bob Milius" w:date="2022-05-27T10:32:00Z">
              <w:r w:rsidRPr="007522E1" w:rsidDel="00CC77BA">
                <w:rPr>
                  <w:rFonts w:ascii="Calibri" w:eastAsia="Times New Roman" w:hAnsi="Calibri" w:cs="Calibri"/>
                  <w:b/>
                  <w:bCs/>
                  <w:color w:val="000000"/>
                  <w:sz w:val="22"/>
                  <w:szCs w:val="22"/>
                </w:rPr>
                <w:delText>Promyelocytes</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7F23BE7D" w14:textId="5F5F4946" w:rsidR="00D27344" w:rsidRPr="007522E1" w:rsidDel="00CC77BA" w:rsidRDefault="00D27344" w:rsidP="009203DE">
            <w:pPr>
              <w:rPr>
                <w:del w:id="740" w:author="Bob Milius" w:date="2022-05-27T10:32:00Z"/>
                <w:rFonts w:ascii="Calibri" w:eastAsia="Times New Roman" w:hAnsi="Calibri" w:cs="Calibri"/>
                <w:color w:val="000000"/>
                <w:sz w:val="22"/>
                <w:szCs w:val="22"/>
              </w:rPr>
            </w:pPr>
            <w:del w:id="74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11449421" w14:textId="27BF1865" w:rsidTr="009203DE">
        <w:trPr>
          <w:trHeight w:val="292"/>
          <w:del w:id="742"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2192EEED" w14:textId="72294ACC" w:rsidR="00D27344" w:rsidRPr="007522E1" w:rsidDel="00CC77BA" w:rsidRDefault="00D27344" w:rsidP="009203DE">
            <w:pPr>
              <w:rPr>
                <w:del w:id="743" w:author="Bob Milius" w:date="2022-05-27T10:32:00Z"/>
                <w:rFonts w:ascii="Calibri" w:eastAsia="Times New Roman" w:hAnsi="Calibri" w:cs="Calibri"/>
                <w:color w:val="000000"/>
                <w:sz w:val="22"/>
                <w:szCs w:val="22"/>
              </w:rPr>
            </w:pPr>
            <w:del w:id="744" w:author="Bob Milius" w:date="2022-05-27T10:32:00Z">
              <w:r w:rsidRPr="007522E1" w:rsidDel="00CC77BA">
                <w:rPr>
                  <w:rFonts w:ascii="Calibri" w:eastAsia="Times New Roman" w:hAnsi="Calibri" w:cs="Calibri"/>
                  <w:color w:val="000000"/>
                  <w:sz w:val="22"/>
                  <w:szCs w:val="22"/>
                </w:rPr>
                <w:delText>26523-1</w:delText>
              </w:r>
            </w:del>
          </w:p>
        </w:tc>
        <w:tc>
          <w:tcPr>
            <w:tcW w:w="7268" w:type="dxa"/>
            <w:tcBorders>
              <w:top w:val="nil"/>
              <w:left w:val="nil"/>
              <w:bottom w:val="single" w:sz="4" w:space="0" w:color="A6A6A6"/>
              <w:right w:val="nil"/>
            </w:tcBorders>
            <w:shd w:val="clear" w:color="000000" w:fill="D6DCE4"/>
            <w:noWrap/>
            <w:vAlign w:val="bottom"/>
            <w:hideMark/>
          </w:tcPr>
          <w:p w14:paraId="1CE4D177" w14:textId="469A47BE" w:rsidR="00D27344" w:rsidRPr="007522E1" w:rsidDel="00CC77BA" w:rsidRDefault="00D27344" w:rsidP="009203DE">
            <w:pPr>
              <w:rPr>
                <w:del w:id="745" w:author="Bob Milius" w:date="2022-05-27T10:32:00Z"/>
                <w:rFonts w:ascii="Calibri" w:eastAsia="Times New Roman" w:hAnsi="Calibri" w:cs="Calibri"/>
                <w:color w:val="000000"/>
                <w:sz w:val="22"/>
                <w:szCs w:val="22"/>
              </w:rPr>
            </w:pPr>
            <w:del w:id="746" w:author="Bob Milius" w:date="2022-05-27T10:32:00Z">
              <w:r w:rsidRPr="007522E1" w:rsidDel="00CC77BA">
                <w:rPr>
                  <w:rFonts w:ascii="Calibri" w:eastAsia="Times New Roman" w:hAnsi="Calibri" w:cs="Calibri"/>
                  <w:color w:val="000000"/>
                  <w:sz w:val="22"/>
                  <w:szCs w:val="22"/>
                </w:rPr>
                <w:delText>Promyelocytes [#/volume] in Blood</w:delText>
              </w:r>
            </w:del>
          </w:p>
        </w:tc>
      </w:tr>
      <w:tr w:rsidR="00D27344" w:rsidRPr="007522E1" w:rsidDel="00CC77BA" w14:paraId="63AF2275" w14:textId="4745D295" w:rsidTr="009203DE">
        <w:trPr>
          <w:trHeight w:val="292"/>
          <w:del w:id="74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0EF37DEC" w14:textId="4ABDF660" w:rsidR="00D27344" w:rsidRPr="007522E1" w:rsidDel="00CC77BA" w:rsidRDefault="00D27344" w:rsidP="009203DE">
            <w:pPr>
              <w:rPr>
                <w:del w:id="748" w:author="Bob Milius" w:date="2022-05-27T10:32:00Z"/>
                <w:rFonts w:ascii="Calibri" w:eastAsia="Times New Roman" w:hAnsi="Calibri" w:cs="Calibri"/>
                <w:color w:val="000000"/>
                <w:sz w:val="22"/>
                <w:szCs w:val="22"/>
              </w:rPr>
            </w:pPr>
            <w:del w:id="749" w:author="Bob Milius" w:date="2022-05-27T10:32:00Z">
              <w:r w:rsidRPr="007522E1" w:rsidDel="00CC77BA">
                <w:rPr>
                  <w:rFonts w:ascii="Calibri" w:eastAsia="Times New Roman" w:hAnsi="Calibri" w:cs="Calibri"/>
                  <w:color w:val="000000"/>
                  <w:sz w:val="22"/>
                  <w:szCs w:val="22"/>
                </w:rPr>
                <w:delText>781-5</w:delText>
              </w:r>
            </w:del>
          </w:p>
        </w:tc>
        <w:tc>
          <w:tcPr>
            <w:tcW w:w="7268" w:type="dxa"/>
            <w:tcBorders>
              <w:top w:val="nil"/>
              <w:left w:val="nil"/>
              <w:bottom w:val="single" w:sz="4" w:space="0" w:color="A6A6A6"/>
              <w:right w:val="nil"/>
            </w:tcBorders>
            <w:shd w:val="clear" w:color="000000" w:fill="D6DCE4"/>
            <w:noWrap/>
            <w:vAlign w:val="bottom"/>
            <w:hideMark/>
          </w:tcPr>
          <w:p w14:paraId="2E328899" w14:textId="76A2312F" w:rsidR="00D27344" w:rsidRPr="007522E1" w:rsidDel="00CC77BA" w:rsidRDefault="00D27344" w:rsidP="009203DE">
            <w:pPr>
              <w:rPr>
                <w:del w:id="750" w:author="Bob Milius" w:date="2022-05-27T10:32:00Z"/>
                <w:rFonts w:ascii="Calibri" w:eastAsia="Times New Roman" w:hAnsi="Calibri" w:cs="Calibri"/>
                <w:color w:val="000000"/>
                <w:sz w:val="22"/>
                <w:szCs w:val="22"/>
              </w:rPr>
            </w:pPr>
            <w:del w:id="751" w:author="Bob Milius" w:date="2022-05-27T10:32:00Z">
              <w:r w:rsidRPr="007522E1" w:rsidDel="00CC77BA">
                <w:rPr>
                  <w:rFonts w:ascii="Calibri" w:eastAsia="Times New Roman" w:hAnsi="Calibri" w:cs="Calibri"/>
                  <w:color w:val="000000"/>
                  <w:sz w:val="22"/>
                  <w:szCs w:val="22"/>
                </w:rPr>
                <w:delText>Promyelocytes [#/volume] in Blood by Manual count</w:delText>
              </w:r>
            </w:del>
          </w:p>
        </w:tc>
      </w:tr>
      <w:tr w:rsidR="00D27344" w:rsidRPr="007522E1" w:rsidDel="00CC77BA" w14:paraId="111755A2" w14:textId="33604D37" w:rsidTr="009203DE">
        <w:trPr>
          <w:trHeight w:val="292"/>
          <w:del w:id="75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50C9CA47" w14:textId="5F6C37CC" w:rsidR="00D27344" w:rsidRPr="007522E1" w:rsidDel="00CC77BA" w:rsidRDefault="00D27344" w:rsidP="009203DE">
            <w:pPr>
              <w:rPr>
                <w:del w:id="753" w:author="Bob Milius" w:date="2022-05-27T10:32:00Z"/>
                <w:rFonts w:ascii="Calibri" w:eastAsia="Times New Roman" w:hAnsi="Calibri" w:cs="Calibri"/>
                <w:color w:val="000000"/>
                <w:sz w:val="22"/>
                <w:szCs w:val="22"/>
              </w:rPr>
            </w:pPr>
            <w:del w:id="754" w:author="Bob Milius" w:date="2022-05-27T10:32:00Z">
              <w:r w:rsidRPr="007522E1" w:rsidDel="00CC77BA">
                <w:rPr>
                  <w:rFonts w:ascii="Calibri" w:eastAsia="Times New Roman" w:hAnsi="Calibri" w:cs="Calibri"/>
                  <w:color w:val="000000"/>
                  <w:sz w:val="22"/>
                  <w:szCs w:val="22"/>
                </w:rPr>
                <w:delText>26524-9</w:delText>
              </w:r>
            </w:del>
          </w:p>
        </w:tc>
        <w:tc>
          <w:tcPr>
            <w:tcW w:w="7268" w:type="dxa"/>
            <w:tcBorders>
              <w:top w:val="nil"/>
              <w:left w:val="nil"/>
              <w:bottom w:val="single" w:sz="4" w:space="0" w:color="A6A6A6"/>
              <w:right w:val="nil"/>
            </w:tcBorders>
            <w:shd w:val="clear" w:color="000000" w:fill="E2EFDA"/>
            <w:noWrap/>
            <w:vAlign w:val="bottom"/>
            <w:hideMark/>
          </w:tcPr>
          <w:p w14:paraId="6861F595" w14:textId="4A4AD1D2" w:rsidR="00D27344" w:rsidRPr="007522E1" w:rsidDel="00CC77BA" w:rsidRDefault="00D27344" w:rsidP="009203DE">
            <w:pPr>
              <w:rPr>
                <w:del w:id="755" w:author="Bob Milius" w:date="2022-05-27T10:32:00Z"/>
                <w:rFonts w:ascii="Calibri" w:eastAsia="Times New Roman" w:hAnsi="Calibri" w:cs="Calibri"/>
                <w:color w:val="000000"/>
                <w:sz w:val="22"/>
                <w:szCs w:val="22"/>
              </w:rPr>
            </w:pPr>
            <w:del w:id="756" w:author="Bob Milius" w:date="2022-05-27T10:32:00Z">
              <w:r w:rsidRPr="007522E1" w:rsidDel="00CC77BA">
                <w:rPr>
                  <w:rFonts w:ascii="Calibri" w:eastAsia="Times New Roman" w:hAnsi="Calibri" w:cs="Calibri"/>
                  <w:color w:val="000000"/>
                  <w:sz w:val="22"/>
                  <w:szCs w:val="22"/>
                </w:rPr>
                <w:delText>Promyelocytes/100 leukocytes in Blood</w:delText>
              </w:r>
            </w:del>
          </w:p>
        </w:tc>
      </w:tr>
      <w:tr w:rsidR="00D27344" w:rsidRPr="007522E1" w:rsidDel="00CC77BA" w14:paraId="448C8F12" w14:textId="1059C4F8" w:rsidTr="009203DE">
        <w:trPr>
          <w:trHeight w:val="292"/>
          <w:del w:id="75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473CEF09" w14:textId="75563E3A" w:rsidR="00D27344" w:rsidRPr="007522E1" w:rsidDel="00CC77BA" w:rsidRDefault="00D27344" w:rsidP="009203DE">
            <w:pPr>
              <w:rPr>
                <w:del w:id="758" w:author="Bob Milius" w:date="2022-05-27T10:32:00Z"/>
                <w:rFonts w:ascii="Calibri" w:eastAsia="Times New Roman" w:hAnsi="Calibri" w:cs="Calibri"/>
                <w:color w:val="000000"/>
                <w:sz w:val="22"/>
                <w:szCs w:val="22"/>
              </w:rPr>
            </w:pPr>
            <w:del w:id="759" w:author="Bob Milius" w:date="2022-05-27T10:32:00Z">
              <w:r w:rsidRPr="007522E1" w:rsidDel="00CC77BA">
                <w:rPr>
                  <w:rFonts w:ascii="Calibri" w:eastAsia="Times New Roman" w:hAnsi="Calibri" w:cs="Calibri"/>
                  <w:color w:val="000000"/>
                  <w:sz w:val="22"/>
                  <w:szCs w:val="22"/>
                </w:rPr>
                <w:delText>783-1</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07AAF52E" w14:textId="360C4903" w:rsidR="00D27344" w:rsidRPr="007522E1" w:rsidDel="00CC77BA" w:rsidRDefault="00D27344" w:rsidP="009203DE">
            <w:pPr>
              <w:rPr>
                <w:del w:id="760" w:author="Bob Milius" w:date="2022-05-27T10:32:00Z"/>
                <w:rFonts w:ascii="Calibri" w:eastAsia="Times New Roman" w:hAnsi="Calibri" w:cs="Calibri"/>
                <w:color w:val="000000"/>
                <w:sz w:val="22"/>
                <w:szCs w:val="22"/>
              </w:rPr>
            </w:pPr>
            <w:del w:id="761" w:author="Bob Milius" w:date="2022-05-27T10:32:00Z">
              <w:r w:rsidRPr="007522E1" w:rsidDel="00CC77BA">
                <w:rPr>
                  <w:rFonts w:ascii="Calibri" w:eastAsia="Times New Roman" w:hAnsi="Calibri" w:cs="Calibri"/>
                  <w:color w:val="000000"/>
                  <w:sz w:val="22"/>
                  <w:szCs w:val="22"/>
                </w:rPr>
                <w:delText>Promyelocytes/100 leukocytes in Blood by Manual count</w:delText>
              </w:r>
            </w:del>
          </w:p>
        </w:tc>
      </w:tr>
      <w:tr w:rsidR="00D27344" w:rsidRPr="007522E1" w:rsidDel="00CC77BA" w14:paraId="49EB6E2A" w14:textId="2756DF87" w:rsidTr="009203DE">
        <w:trPr>
          <w:trHeight w:val="292"/>
          <w:del w:id="76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5F598991" w14:textId="3D5387A8" w:rsidR="00D27344" w:rsidRPr="007522E1" w:rsidDel="00CC77BA" w:rsidRDefault="00D27344" w:rsidP="009203DE">
            <w:pPr>
              <w:rPr>
                <w:del w:id="763" w:author="Bob Milius" w:date="2022-05-27T10:32:00Z"/>
                <w:rFonts w:ascii="Calibri" w:eastAsia="Times New Roman" w:hAnsi="Calibri" w:cs="Calibri"/>
                <w:color w:val="000000"/>
                <w:sz w:val="22"/>
                <w:szCs w:val="22"/>
              </w:rPr>
            </w:pPr>
            <w:del w:id="764" w:author="Bob Milius" w:date="2022-05-27T10:32:00Z">
              <w:r w:rsidRPr="007522E1" w:rsidDel="00CC77BA">
                <w:rPr>
                  <w:rFonts w:ascii="Calibri" w:eastAsia="Times New Roman" w:hAnsi="Calibri" w:cs="Calibri"/>
                  <w:color w:val="000000"/>
                  <w:sz w:val="22"/>
                  <w:szCs w:val="22"/>
                </w:rPr>
                <w:delText>71666-2</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08FF6C53" w14:textId="272DE92B" w:rsidR="00D27344" w:rsidRPr="007522E1" w:rsidDel="00CC77BA" w:rsidRDefault="00D27344" w:rsidP="009203DE">
            <w:pPr>
              <w:rPr>
                <w:del w:id="765" w:author="Bob Milius" w:date="2022-05-27T10:32:00Z"/>
                <w:rFonts w:ascii="Calibri" w:eastAsia="Times New Roman" w:hAnsi="Calibri" w:cs="Calibri"/>
                <w:color w:val="000000"/>
                <w:sz w:val="22"/>
                <w:szCs w:val="22"/>
              </w:rPr>
            </w:pPr>
            <w:del w:id="766" w:author="Bob Milius" w:date="2022-05-27T10:32:00Z">
              <w:r w:rsidRPr="007522E1" w:rsidDel="00CC77BA">
                <w:rPr>
                  <w:rFonts w:ascii="Calibri" w:eastAsia="Times New Roman" w:hAnsi="Calibri" w:cs="Calibri"/>
                  <w:color w:val="000000"/>
                  <w:sz w:val="22"/>
                  <w:szCs w:val="22"/>
                </w:rPr>
                <w:delText>Promyelocytes/Leukocytes [Pure number fraction] in Blood by Manual count</w:delText>
              </w:r>
            </w:del>
          </w:p>
        </w:tc>
      </w:tr>
      <w:tr w:rsidR="00D27344" w:rsidRPr="007522E1" w:rsidDel="00CC77BA" w14:paraId="0803A916" w14:textId="1D5C2965" w:rsidTr="009203DE">
        <w:trPr>
          <w:trHeight w:val="292"/>
          <w:del w:id="76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67EE1C12" w14:textId="447EFC3C" w:rsidR="00D27344" w:rsidRPr="007522E1" w:rsidDel="00CC77BA" w:rsidRDefault="00D27344" w:rsidP="009203DE">
            <w:pPr>
              <w:rPr>
                <w:del w:id="768" w:author="Bob Milius" w:date="2022-05-27T10:32:00Z"/>
                <w:rFonts w:ascii="Calibri" w:eastAsia="Times New Roman" w:hAnsi="Calibri" w:cs="Calibri"/>
                <w:color w:val="000000"/>
                <w:sz w:val="22"/>
                <w:szCs w:val="22"/>
              </w:rPr>
            </w:pPr>
            <w:del w:id="769"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34B7BE13" w14:textId="38CFF7A4" w:rsidR="00D27344" w:rsidRPr="007522E1" w:rsidDel="00CC77BA" w:rsidRDefault="00D27344" w:rsidP="009203DE">
            <w:pPr>
              <w:rPr>
                <w:del w:id="770" w:author="Bob Milius" w:date="2022-05-27T10:32:00Z"/>
                <w:rFonts w:ascii="Calibri" w:eastAsia="Times New Roman" w:hAnsi="Calibri" w:cs="Calibri"/>
                <w:color w:val="000000"/>
                <w:sz w:val="22"/>
                <w:szCs w:val="22"/>
              </w:rPr>
            </w:pPr>
            <w:del w:id="77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61E0CCEE" w14:textId="66D42DA0" w:rsidTr="009203DE">
        <w:trPr>
          <w:trHeight w:val="292"/>
          <w:del w:id="77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0F7A5DBA" w14:textId="456FA877" w:rsidR="00D27344" w:rsidRPr="007522E1" w:rsidDel="00CC77BA" w:rsidRDefault="00D27344" w:rsidP="009203DE">
            <w:pPr>
              <w:rPr>
                <w:del w:id="773" w:author="Bob Milius" w:date="2022-05-27T10:32:00Z"/>
                <w:rFonts w:ascii="Calibri" w:eastAsia="Times New Roman" w:hAnsi="Calibri" w:cs="Calibri"/>
                <w:b/>
                <w:bCs/>
                <w:color w:val="000000"/>
                <w:sz w:val="22"/>
                <w:szCs w:val="22"/>
              </w:rPr>
            </w:pPr>
            <w:del w:id="774" w:author="Bob Milius" w:date="2022-05-27T10:32:00Z">
              <w:r w:rsidRPr="007522E1" w:rsidDel="00CC77BA">
                <w:rPr>
                  <w:rFonts w:ascii="Calibri" w:eastAsia="Times New Roman" w:hAnsi="Calibri" w:cs="Calibri"/>
                  <w:b/>
                  <w:bCs/>
                  <w:color w:val="000000"/>
                  <w:sz w:val="22"/>
                  <w:szCs w:val="22"/>
                </w:rPr>
                <w:delText>Myeloblasts</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646A6CE7" w14:textId="4DE50A97" w:rsidR="00D27344" w:rsidRPr="007522E1" w:rsidDel="00CC77BA" w:rsidRDefault="00D27344" w:rsidP="009203DE">
            <w:pPr>
              <w:rPr>
                <w:del w:id="775" w:author="Bob Milius" w:date="2022-05-27T10:32:00Z"/>
                <w:rFonts w:ascii="Calibri" w:eastAsia="Times New Roman" w:hAnsi="Calibri" w:cs="Calibri"/>
                <w:color w:val="000000"/>
                <w:sz w:val="22"/>
                <w:szCs w:val="22"/>
              </w:rPr>
            </w:pPr>
            <w:del w:id="77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610F9284" w14:textId="6056B8B0" w:rsidTr="009203DE">
        <w:trPr>
          <w:trHeight w:val="292"/>
          <w:del w:id="77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0822BFB3" w14:textId="6885F9EB" w:rsidR="00D27344" w:rsidRPr="007522E1" w:rsidDel="00CC77BA" w:rsidRDefault="00D27344" w:rsidP="009203DE">
            <w:pPr>
              <w:rPr>
                <w:del w:id="778" w:author="Bob Milius" w:date="2022-05-27T10:32:00Z"/>
                <w:rFonts w:ascii="Calibri" w:eastAsia="Times New Roman" w:hAnsi="Calibri" w:cs="Calibri"/>
                <w:color w:val="000000"/>
                <w:sz w:val="22"/>
                <w:szCs w:val="22"/>
              </w:rPr>
            </w:pPr>
            <w:del w:id="779" w:author="Bob Milius" w:date="2022-05-27T10:32:00Z">
              <w:r w:rsidRPr="007522E1" w:rsidDel="00CC77BA">
                <w:rPr>
                  <w:rFonts w:ascii="Calibri" w:eastAsia="Times New Roman" w:hAnsi="Calibri" w:cs="Calibri"/>
                  <w:color w:val="000000"/>
                  <w:sz w:val="22"/>
                  <w:szCs w:val="22"/>
                </w:rPr>
                <w:delText>30444-4</w:delText>
              </w:r>
            </w:del>
          </w:p>
        </w:tc>
        <w:tc>
          <w:tcPr>
            <w:tcW w:w="7268" w:type="dxa"/>
            <w:tcBorders>
              <w:top w:val="nil"/>
              <w:left w:val="nil"/>
              <w:bottom w:val="single" w:sz="4" w:space="0" w:color="A6A6A6"/>
              <w:right w:val="nil"/>
            </w:tcBorders>
            <w:shd w:val="clear" w:color="000000" w:fill="D6DCE4"/>
            <w:noWrap/>
            <w:vAlign w:val="bottom"/>
            <w:hideMark/>
          </w:tcPr>
          <w:p w14:paraId="3820E575" w14:textId="644C5B48" w:rsidR="00D27344" w:rsidRPr="007522E1" w:rsidDel="00CC77BA" w:rsidRDefault="00D27344" w:rsidP="009203DE">
            <w:pPr>
              <w:rPr>
                <w:del w:id="780" w:author="Bob Milius" w:date="2022-05-27T10:32:00Z"/>
                <w:rFonts w:ascii="Calibri" w:eastAsia="Times New Roman" w:hAnsi="Calibri" w:cs="Calibri"/>
                <w:color w:val="000000"/>
                <w:sz w:val="22"/>
                <w:szCs w:val="22"/>
              </w:rPr>
            </w:pPr>
            <w:del w:id="781" w:author="Bob Milius" w:date="2022-05-27T10:32:00Z">
              <w:r w:rsidRPr="007522E1" w:rsidDel="00CC77BA">
                <w:rPr>
                  <w:rFonts w:ascii="Calibri" w:eastAsia="Times New Roman" w:hAnsi="Calibri" w:cs="Calibri"/>
                  <w:color w:val="000000"/>
                  <w:sz w:val="22"/>
                  <w:szCs w:val="22"/>
                </w:rPr>
                <w:delText>Myeloblasts [#/volume] in Blood</w:delText>
              </w:r>
            </w:del>
          </w:p>
        </w:tc>
      </w:tr>
      <w:tr w:rsidR="00D27344" w:rsidRPr="007522E1" w:rsidDel="00CC77BA" w14:paraId="53D86A16" w14:textId="0E0735DD" w:rsidTr="009203DE">
        <w:trPr>
          <w:trHeight w:val="292"/>
          <w:del w:id="782"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2D74CA11" w14:textId="4035C9C8" w:rsidR="00D27344" w:rsidRPr="007522E1" w:rsidDel="00CC77BA" w:rsidRDefault="00D27344" w:rsidP="009203DE">
            <w:pPr>
              <w:rPr>
                <w:del w:id="783" w:author="Bob Milius" w:date="2022-05-27T10:32:00Z"/>
                <w:rFonts w:ascii="Calibri" w:eastAsia="Times New Roman" w:hAnsi="Calibri" w:cs="Calibri"/>
                <w:color w:val="000000"/>
                <w:sz w:val="22"/>
                <w:szCs w:val="22"/>
              </w:rPr>
            </w:pPr>
            <w:del w:id="784" w:author="Bob Milius" w:date="2022-05-27T10:32:00Z">
              <w:r w:rsidRPr="007522E1" w:rsidDel="00CC77BA">
                <w:rPr>
                  <w:rFonts w:ascii="Calibri" w:eastAsia="Times New Roman" w:hAnsi="Calibri" w:cs="Calibri"/>
                  <w:color w:val="000000"/>
                  <w:sz w:val="22"/>
                  <w:szCs w:val="22"/>
                </w:rPr>
                <w:delText>746-8</w:delText>
              </w:r>
            </w:del>
          </w:p>
        </w:tc>
        <w:tc>
          <w:tcPr>
            <w:tcW w:w="7268" w:type="dxa"/>
            <w:tcBorders>
              <w:top w:val="nil"/>
              <w:left w:val="nil"/>
              <w:bottom w:val="single" w:sz="4" w:space="0" w:color="A6A6A6"/>
              <w:right w:val="nil"/>
            </w:tcBorders>
            <w:shd w:val="clear" w:color="000000" w:fill="D6DCE4"/>
            <w:noWrap/>
            <w:vAlign w:val="bottom"/>
            <w:hideMark/>
          </w:tcPr>
          <w:p w14:paraId="7478A82B" w14:textId="6843D9CB" w:rsidR="00D27344" w:rsidRPr="007522E1" w:rsidDel="00CC77BA" w:rsidRDefault="00D27344" w:rsidP="009203DE">
            <w:pPr>
              <w:rPr>
                <w:del w:id="785" w:author="Bob Milius" w:date="2022-05-27T10:32:00Z"/>
                <w:rFonts w:ascii="Calibri" w:eastAsia="Times New Roman" w:hAnsi="Calibri" w:cs="Calibri"/>
                <w:color w:val="000000"/>
                <w:sz w:val="22"/>
                <w:szCs w:val="22"/>
              </w:rPr>
            </w:pPr>
            <w:del w:id="786" w:author="Bob Milius" w:date="2022-05-27T10:32:00Z">
              <w:r w:rsidRPr="007522E1" w:rsidDel="00CC77BA">
                <w:rPr>
                  <w:rFonts w:ascii="Calibri" w:eastAsia="Times New Roman" w:hAnsi="Calibri" w:cs="Calibri"/>
                  <w:color w:val="000000"/>
                  <w:sz w:val="22"/>
                  <w:szCs w:val="22"/>
                </w:rPr>
                <w:delText>Myeloblasts [#/volume] in Blood by Manual count</w:delText>
              </w:r>
            </w:del>
          </w:p>
        </w:tc>
      </w:tr>
      <w:tr w:rsidR="00D27344" w:rsidRPr="007522E1" w:rsidDel="00CC77BA" w14:paraId="1F2A1409" w14:textId="2AD0DBD1" w:rsidTr="009203DE">
        <w:trPr>
          <w:trHeight w:val="292"/>
          <w:del w:id="78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306AC08F" w14:textId="2811BADA" w:rsidR="00D27344" w:rsidRPr="007522E1" w:rsidDel="00CC77BA" w:rsidRDefault="00D27344" w:rsidP="009203DE">
            <w:pPr>
              <w:rPr>
                <w:del w:id="788" w:author="Bob Milius" w:date="2022-05-27T10:32:00Z"/>
                <w:rFonts w:ascii="Calibri" w:eastAsia="Times New Roman" w:hAnsi="Calibri" w:cs="Calibri"/>
                <w:color w:val="000000"/>
                <w:sz w:val="22"/>
                <w:szCs w:val="22"/>
              </w:rPr>
            </w:pPr>
            <w:del w:id="789" w:author="Bob Milius" w:date="2022-05-27T10:32:00Z">
              <w:r w:rsidRPr="007522E1" w:rsidDel="00CC77BA">
                <w:rPr>
                  <w:rFonts w:ascii="Calibri" w:eastAsia="Times New Roman" w:hAnsi="Calibri" w:cs="Calibri"/>
                  <w:color w:val="000000"/>
                  <w:sz w:val="22"/>
                  <w:szCs w:val="22"/>
                </w:rPr>
                <w:delText>30445-1</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0A69FD60" w14:textId="0A45977A" w:rsidR="00D27344" w:rsidRPr="007522E1" w:rsidDel="00CC77BA" w:rsidRDefault="00D27344" w:rsidP="009203DE">
            <w:pPr>
              <w:rPr>
                <w:del w:id="790" w:author="Bob Milius" w:date="2022-05-27T10:32:00Z"/>
                <w:rFonts w:ascii="Calibri" w:eastAsia="Times New Roman" w:hAnsi="Calibri" w:cs="Calibri"/>
                <w:color w:val="000000"/>
                <w:sz w:val="22"/>
                <w:szCs w:val="22"/>
              </w:rPr>
            </w:pPr>
            <w:del w:id="791" w:author="Bob Milius" w:date="2022-05-27T10:32:00Z">
              <w:r w:rsidRPr="007522E1" w:rsidDel="00CC77BA">
                <w:rPr>
                  <w:rFonts w:ascii="Calibri" w:eastAsia="Times New Roman" w:hAnsi="Calibri" w:cs="Calibri"/>
                  <w:color w:val="000000"/>
                  <w:sz w:val="22"/>
                  <w:szCs w:val="22"/>
                </w:rPr>
                <w:delText>Myeloblasts/100 leukocytes in Blood</w:delText>
              </w:r>
            </w:del>
          </w:p>
        </w:tc>
      </w:tr>
      <w:tr w:rsidR="00D27344" w:rsidRPr="007522E1" w:rsidDel="00CC77BA" w14:paraId="7EF20051" w14:textId="1BDC2299" w:rsidTr="009203DE">
        <w:trPr>
          <w:trHeight w:val="292"/>
          <w:del w:id="79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2C4F4DAD" w14:textId="3D0385B8" w:rsidR="00D27344" w:rsidRPr="007522E1" w:rsidDel="00CC77BA" w:rsidRDefault="00D27344" w:rsidP="009203DE">
            <w:pPr>
              <w:rPr>
                <w:del w:id="793" w:author="Bob Milius" w:date="2022-05-27T10:32:00Z"/>
                <w:rFonts w:ascii="Calibri" w:eastAsia="Times New Roman" w:hAnsi="Calibri" w:cs="Calibri"/>
                <w:color w:val="000000"/>
                <w:sz w:val="22"/>
                <w:szCs w:val="22"/>
              </w:rPr>
            </w:pPr>
            <w:del w:id="794" w:author="Bob Milius" w:date="2022-05-27T10:32:00Z">
              <w:r w:rsidRPr="007522E1" w:rsidDel="00CC77BA">
                <w:rPr>
                  <w:rFonts w:ascii="Calibri" w:eastAsia="Times New Roman" w:hAnsi="Calibri" w:cs="Calibri"/>
                  <w:color w:val="000000"/>
                  <w:sz w:val="22"/>
                  <w:szCs w:val="22"/>
                </w:rPr>
                <w:delText>747-6</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7963A65C" w14:textId="36D81CF8" w:rsidR="00D27344" w:rsidRPr="007522E1" w:rsidDel="00CC77BA" w:rsidRDefault="00D27344" w:rsidP="009203DE">
            <w:pPr>
              <w:rPr>
                <w:del w:id="795" w:author="Bob Milius" w:date="2022-05-27T10:32:00Z"/>
                <w:rFonts w:ascii="Calibri" w:eastAsia="Times New Roman" w:hAnsi="Calibri" w:cs="Calibri"/>
                <w:color w:val="000000"/>
                <w:sz w:val="22"/>
                <w:szCs w:val="22"/>
              </w:rPr>
            </w:pPr>
            <w:del w:id="796" w:author="Bob Milius" w:date="2022-05-27T10:32:00Z">
              <w:r w:rsidRPr="007522E1" w:rsidDel="00CC77BA">
                <w:rPr>
                  <w:rFonts w:ascii="Calibri" w:eastAsia="Times New Roman" w:hAnsi="Calibri" w:cs="Calibri"/>
                  <w:color w:val="000000"/>
                  <w:sz w:val="22"/>
                  <w:szCs w:val="22"/>
                </w:rPr>
                <w:delText>Myeloblasts/100 leukocytes in Blood by Manual count</w:delText>
              </w:r>
            </w:del>
          </w:p>
        </w:tc>
      </w:tr>
      <w:tr w:rsidR="00D27344" w:rsidRPr="007522E1" w:rsidDel="00CC77BA" w14:paraId="6A8A2288" w14:textId="47BF53EB" w:rsidTr="009203DE">
        <w:trPr>
          <w:trHeight w:val="292"/>
          <w:del w:id="79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25032F05" w14:textId="067501FE" w:rsidR="00D27344" w:rsidRPr="007522E1" w:rsidDel="00CC77BA" w:rsidRDefault="00D27344" w:rsidP="009203DE">
            <w:pPr>
              <w:rPr>
                <w:del w:id="798" w:author="Bob Milius" w:date="2022-05-27T10:32:00Z"/>
                <w:rFonts w:ascii="Calibri" w:eastAsia="Times New Roman" w:hAnsi="Calibri" w:cs="Calibri"/>
                <w:color w:val="000000"/>
                <w:sz w:val="22"/>
                <w:szCs w:val="22"/>
              </w:rPr>
            </w:pPr>
            <w:del w:id="799"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062F9595" w14:textId="37EADA23" w:rsidR="00D27344" w:rsidRPr="007522E1" w:rsidDel="00CC77BA" w:rsidRDefault="00D27344" w:rsidP="009203DE">
            <w:pPr>
              <w:rPr>
                <w:del w:id="800" w:author="Bob Milius" w:date="2022-05-27T10:32:00Z"/>
                <w:rFonts w:ascii="Calibri" w:eastAsia="Times New Roman" w:hAnsi="Calibri" w:cs="Calibri"/>
                <w:color w:val="000000"/>
                <w:sz w:val="22"/>
                <w:szCs w:val="22"/>
              </w:rPr>
            </w:pPr>
            <w:del w:id="80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0B34BE35" w14:textId="58A6EDC5" w:rsidTr="009203DE">
        <w:trPr>
          <w:trHeight w:val="292"/>
          <w:del w:id="80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505BBE75" w14:textId="2364A0B3" w:rsidR="00D27344" w:rsidRPr="007522E1" w:rsidDel="00CC77BA" w:rsidRDefault="00D27344" w:rsidP="009203DE">
            <w:pPr>
              <w:rPr>
                <w:del w:id="803" w:author="Bob Milius" w:date="2022-05-27T10:32:00Z"/>
                <w:rFonts w:ascii="Calibri" w:eastAsia="Times New Roman" w:hAnsi="Calibri" w:cs="Calibri"/>
                <w:b/>
                <w:bCs/>
                <w:color w:val="000000"/>
                <w:sz w:val="22"/>
                <w:szCs w:val="22"/>
              </w:rPr>
            </w:pPr>
            <w:del w:id="804" w:author="Bob Milius" w:date="2022-05-27T10:32:00Z">
              <w:r w:rsidRPr="007522E1" w:rsidDel="00CC77BA">
                <w:rPr>
                  <w:rFonts w:ascii="Calibri" w:eastAsia="Times New Roman" w:hAnsi="Calibri" w:cs="Calibri"/>
                  <w:b/>
                  <w:bCs/>
                  <w:color w:val="000000"/>
                  <w:sz w:val="22"/>
                  <w:szCs w:val="22"/>
                </w:rPr>
                <w:delText>Myelocytes</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6AA65C6D" w14:textId="4FC877C0" w:rsidR="00D27344" w:rsidRPr="007522E1" w:rsidDel="00CC77BA" w:rsidRDefault="00D27344" w:rsidP="009203DE">
            <w:pPr>
              <w:rPr>
                <w:del w:id="805" w:author="Bob Milius" w:date="2022-05-27T10:32:00Z"/>
                <w:rFonts w:ascii="Calibri" w:eastAsia="Times New Roman" w:hAnsi="Calibri" w:cs="Calibri"/>
                <w:color w:val="000000"/>
                <w:sz w:val="22"/>
                <w:szCs w:val="22"/>
              </w:rPr>
            </w:pPr>
            <w:del w:id="80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7F4522DE" w14:textId="48401EEC" w:rsidTr="009203DE">
        <w:trPr>
          <w:trHeight w:val="292"/>
          <w:del w:id="80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0171AD5B" w14:textId="704A8C71" w:rsidR="00D27344" w:rsidRPr="007522E1" w:rsidDel="00CC77BA" w:rsidRDefault="00D27344" w:rsidP="009203DE">
            <w:pPr>
              <w:rPr>
                <w:del w:id="808" w:author="Bob Milius" w:date="2022-05-27T10:32:00Z"/>
                <w:rFonts w:ascii="Calibri" w:eastAsia="Times New Roman" w:hAnsi="Calibri" w:cs="Calibri"/>
                <w:color w:val="000000"/>
                <w:sz w:val="22"/>
                <w:szCs w:val="22"/>
              </w:rPr>
            </w:pPr>
            <w:del w:id="809" w:author="Bob Milius" w:date="2022-05-27T10:32:00Z">
              <w:r w:rsidRPr="007522E1" w:rsidDel="00CC77BA">
                <w:rPr>
                  <w:rFonts w:ascii="Calibri" w:eastAsia="Times New Roman" w:hAnsi="Calibri" w:cs="Calibri"/>
                  <w:color w:val="000000"/>
                  <w:sz w:val="22"/>
                  <w:szCs w:val="22"/>
                </w:rPr>
                <w:delText>30446-9</w:delText>
              </w:r>
            </w:del>
          </w:p>
        </w:tc>
        <w:tc>
          <w:tcPr>
            <w:tcW w:w="7268" w:type="dxa"/>
            <w:tcBorders>
              <w:top w:val="nil"/>
              <w:left w:val="nil"/>
              <w:bottom w:val="single" w:sz="4" w:space="0" w:color="A6A6A6"/>
              <w:right w:val="nil"/>
            </w:tcBorders>
            <w:shd w:val="clear" w:color="000000" w:fill="D6DCE4"/>
            <w:noWrap/>
            <w:vAlign w:val="bottom"/>
            <w:hideMark/>
          </w:tcPr>
          <w:p w14:paraId="01143515" w14:textId="09B6E371" w:rsidR="00D27344" w:rsidRPr="007522E1" w:rsidDel="00CC77BA" w:rsidRDefault="00D27344" w:rsidP="009203DE">
            <w:pPr>
              <w:rPr>
                <w:del w:id="810" w:author="Bob Milius" w:date="2022-05-27T10:32:00Z"/>
                <w:rFonts w:ascii="Calibri" w:eastAsia="Times New Roman" w:hAnsi="Calibri" w:cs="Calibri"/>
                <w:color w:val="000000"/>
                <w:sz w:val="22"/>
                <w:szCs w:val="22"/>
              </w:rPr>
            </w:pPr>
            <w:del w:id="811" w:author="Bob Milius" w:date="2022-05-27T10:32:00Z">
              <w:r w:rsidRPr="007522E1" w:rsidDel="00CC77BA">
                <w:rPr>
                  <w:rFonts w:ascii="Calibri" w:eastAsia="Times New Roman" w:hAnsi="Calibri" w:cs="Calibri"/>
                  <w:color w:val="000000"/>
                  <w:sz w:val="22"/>
                  <w:szCs w:val="22"/>
                </w:rPr>
                <w:delText>Myelocytes [#/volume] in Blood</w:delText>
              </w:r>
            </w:del>
          </w:p>
        </w:tc>
      </w:tr>
      <w:tr w:rsidR="00D27344" w:rsidRPr="007522E1" w:rsidDel="00CC77BA" w14:paraId="34D4F3B5" w14:textId="50F78C40" w:rsidTr="009203DE">
        <w:trPr>
          <w:trHeight w:val="292"/>
          <w:del w:id="812"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1A57ABDA" w14:textId="15880B00" w:rsidR="00D27344" w:rsidRPr="007522E1" w:rsidDel="00CC77BA" w:rsidRDefault="00D27344" w:rsidP="009203DE">
            <w:pPr>
              <w:rPr>
                <w:del w:id="813" w:author="Bob Milius" w:date="2022-05-27T10:32:00Z"/>
                <w:rFonts w:ascii="Calibri" w:eastAsia="Times New Roman" w:hAnsi="Calibri" w:cs="Calibri"/>
                <w:color w:val="000000"/>
                <w:sz w:val="22"/>
                <w:szCs w:val="22"/>
              </w:rPr>
            </w:pPr>
            <w:del w:id="814" w:author="Bob Milius" w:date="2022-05-27T10:32:00Z">
              <w:r w:rsidRPr="007522E1" w:rsidDel="00CC77BA">
                <w:rPr>
                  <w:rFonts w:ascii="Calibri" w:eastAsia="Times New Roman" w:hAnsi="Calibri" w:cs="Calibri"/>
                  <w:color w:val="000000"/>
                  <w:sz w:val="22"/>
                  <w:szCs w:val="22"/>
                </w:rPr>
                <w:delText>748-4</w:delText>
              </w:r>
            </w:del>
          </w:p>
        </w:tc>
        <w:tc>
          <w:tcPr>
            <w:tcW w:w="7268" w:type="dxa"/>
            <w:tcBorders>
              <w:top w:val="nil"/>
              <w:left w:val="nil"/>
              <w:bottom w:val="single" w:sz="4" w:space="0" w:color="A6A6A6"/>
              <w:right w:val="nil"/>
            </w:tcBorders>
            <w:shd w:val="clear" w:color="000000" w:fill="D6DCE4"/>
            <w:noWrap/>
            <w:vAlign w:val="bottom"/>
            <w:hideMark/>
          </w:tcPr>
          <w:p w14:paraId="30688577" w14:textId="608B097B" w:rsidR="00D27344" w:rsidRPr="007522E1" w:rsidDel="00CC77BA" w:rsidRDefault="00D27344" w:rsidP="009203DE">
            <w:pPr>
              <w:rPr>
                <w:del w:id="815" w:author="Bob Milius" w:date="2022-05-27T10:32:00Z"/>
                <w:rFonts w:ascii="Calibri" w:eastAsia="Times New Roman" w:hAnsi="Calibri" w:cs="Calibri"/>
                <w:color w:val="000000"/>
                <w:sz w:val="22"/>
                <w:szCs w:val="22"/>
              </w:rPr>
            </w:pPr>
            <w:del w:id="816" w:author="Bob Milius" w:date="2022-05-27T10:32:00Z">
              <w:r w:rsidRPr="007522E1" w:rsidDel="00CC77BA">
                <w:rPr>
                  <w:rFonts w:ascii="Calibri" w:eastAsia="Times New Roman" w:hAnsi="Calibri" w:cs="Calibri"/>
                  <w:color w:val="000000"/>
                  <w:sz w:val="22"/>
                  <w:szCs w:val="22"/>
                </w:rPr>
                <w:delText>Myelocytes [#/volume] in Blood by Manual count</w:delText>
              </w:r>
            </w:del>
          </w:p>
        </w:tc>
      </w:tr>
      <w:tr w:rsidR="00D27344" w:rsidRPr="007522E1" w:rsidDel="00CC77BA" w14:paraId="0D0A9A80" w14:textId="5939F7B4" w:rsidTr="009203DE">
        <w:trPr>
          <w:trHeight w:val="292"/>
          <w:del w:id="81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6896398C" w14:textId="0DFB90F2" w:rsidR="00D27344" w:rsidRPr="007522E1" w:rsidDel="00CC77BA" w:rsidRDefault="00D27344" w:rsidP="009203DE">
            <w:pPr>
              <w:rPr>
                <w:del w:id="818" w:author="Bob Milius" w:date="2022-05-27T10:32:00Z"/>
                <w:rFonts w:ascii="Calibri" w:eastAsia="Times New Roman" w:hAnsi="Calibri" w:cs="Calibri"/>
                <w:color w:val="000000"/>
                <w:sz w:val="22"/>
                <w:szCs w:val="22"/>
              </w:rPr>
            </w:pPr>
            <w:del w:id="819" w:author="Bob Milius" w:date="2022-05-27T10:32:00Z">
              <w:r w:rsidRPr="007522E1" w:rsidDel="00CC77BA">
                <w:rPr>
                  <w:rFonts w:ascii="Calibri" w:eastAsia="Times New Roman" w:hAnsi="Calibri" w:cs="Calibri"/>
                  <w:color w:val="000000"/>
                  <w:sz w:val="22"/>
                  <w:szCs w:val="22"/>
                </w:rPr>
                <w:delText>26498-6</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662AA50C" w14:textId="06C1F0A7" w:rsidR="00D27344" w:rsidRPr="007522E1" w:rsidDel="00CC77BA" w:rsidRDefault="00D27344" w:rsidP="009203DE">
            <w:pPr>
              <w:rPr>
                <w:del w:id="820" w:author="Bob Milius" w:date="2022-05-27T10:32:00Z"/>
                <w:rFonts w:ascii="Calibri" w:eastAsia="Times New Roman" w:hAnsi="Calibri" w:cs="Calibri"/>
                <w:color w:val="000000"/>
                <w:sz w:val="22"/>
                <w:szCs w:val="22"/>
              </w:rPr>
            </w:pPr>
            <w:del w:id="821" w:author="Bob Milius" w:date="2022-05-27T10:32:00Z">
              <w:r w:rsidRPr="007522E1" w:rsidDel="00CC77BA">
                <w:rPr>
                  <w:rFonts w:ascii="Calibri" w:eastAsia="Times New Roman" w:hAnsi="Calibri" w:cs="Calibri"/>
                  <w:color w:val="000000"/>
                  <w:sz w:val="22"/>
                  <w:szCs w:val="22"/>
                </w:rPr>
                <w:delText>Myelocytes/100 leukocytes in Blood</w:delText>
              </w:r>
            </w:del>
          </w:p>
        </w:tc>
      </w:tr>
      <w:tr w:rsidR="00D27344" w:rsidRPr="007522E1" w:rsidDel="00CC77BA" w14:paraId="71A8D097" w14:textId="3A603353" w:rsidTr="009203DE">
        <w:trPr>
          <w:trHeight w:val="292"/>
          <w:del w:id="82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6AD5CB82" w14:textId="088E9323" w:rsidR="00D27344" w:rsidRPr="007522E1" w:rsidDel="00CC77BA" w:rsidRDefault="00D27344" w:rsidP="009203DE">
            <w:pPr>
              <w:rPr>
                <w:del w:id="823" w:author="Bob Milius" w:date="2022-05-27T10:32:00Z"/>
                <w:rFonts w:ascii="Calibri" w:eastAsia="Times New Roman" w:hAnsi="Calibri" w:cs="Calibri"/>
                <w:color w:val="000000"/>
                <w:sz w:val="22"/>
                <w:szCs w:val="22"/>
              </w:rPr>
            </w:pPr>
            <w:del w:id="824" w:author="Bob Milius" w:date="2022-05-27T10:32:00Z">
              <w:r w:rsidRPr="007522E1" w:rsidDel="00CC77BA">
                <w:rPr>
                  <w:rFonts w:ascii="Calibri" w:eastAsia="Times New Roman" w:hAnsi="Calibri" w:cs="Calibri"/>
                  <w:color w:val="000000"/>
                  <w:sz w:val="22"/>
                  <w:szCs w:val="22"/>
                </w:rPr>
                <w:delText>749-2</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26ED1E1C" w14:textId="44A99FB1" w:rsidR="00D27344" w:rsidRPr="007522E1" w:rsidDel="00CC77BA" w:rsidRDefault="00D27344" w:rsidP="009203DE">
            <w:pPr>
              <w:rPr>
                <w:del w:id="825" w:author="Bob Milius" w:date="2022-05-27T10:32:00Z"/>
                <w:rFonts w:ascii="Calibri" w:eastAsia="Times New Roman" w:hAnsi="Calibri" w:cs="Calibri"/>
                <w:color w:val="000000"/>
                <w:sz w:val="22"/>
                <w:szCs w:val="22"/>
              </w:rPr>
            </w:pPr>
            <w:del w:id="826" w:author="Bob Milius" w:date="2022-05-27T10:32:00Z">
              <w:r w:rsidRPr="007522E1" w:rsidDel="00CC77BA">
                <w:rPr>
                  <w:rFonts w:ascii="Calibri" w:eastAsia="Times New Roman" w:hAnsi="Calibri" w:cs="Calibri"/>
                  <w:color w:val="000000"/>
                  <w:sz w:val="22"/>
                  <w:szCs w:val="22"/>
                </w:rPr>
                <w:delText>Myelocytes/100 leukocytes in Blood by Manual count</w:delText>
              </w:r>
            </w:del>
          </w:p>
        </w:tc>
      </w:tr>
      <w:tr w:rsidR="00D27344" w:rsidRPr="007522E1" w:rsidDel="00CC77BA" w14:paraId="6911934C" w14:textId="1EEB6120" w:rsidTr="009203DE">
        <w:trPr>
          <w:trHeight w:val="292"/>
          <w:del w:id="82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74572870" w14:textId="1C871086" w:rsidR="00D27344" w:rsidRPr="007522E1" w:rsidDel="00CC77BA" w:rsidRDefault="00D27344" w:rsidP="009203DE">
            <w:pPr>
              <w:rPr>
                <w:del w:id="828" w:author="Bob Milius" w:date="2022-05-27T10:32:00Z"/>
                <w:rFonts w:ascii="Calibri" w:eastAsia="Times New Roman" w:hAnsi="Calibri" w:cs="Calibri"/>
                <w:color w:val="000000"/>
                <w:sz w:val="22"/>
                <w:szCs w:val="22"/>
              </w:rPr>
            </w:pPr>
            <w:del w:id="829" w:author="Bob Milius" w:date="2022-05-27T10:32:00Z">
              <w:r w:rsidRPr="007522E1" w:rsidDel="00CC77BA">
                <w:rPr>
                  <w:rFonts w:ascii="Calibri" w:eastAsia="Times New Roman" w:hAnsi="Calibri" w:cs="Calibri"/>
                  <w:color w:val="000000"/>
                  <w:sz w:val="22"/>
                  <w:szCs w:val="22"/>
                </w:rPr>
                <w:delText>71667-0</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4EB74CFE" w14:textId="652A32CA" w:rsidR="00D27344" w:rsidRPr="007522E1" w:rsidDel="00CC77BA" w:rsidRDefault="00D27344" w:rsidP="009203DE">
            <w:pPr>
              <w:rPr>
                <w:del w:id="830" w:author="Bob Milius" w:date="2022-05-27T10:32:00Z"/>
                <w:rFonts w:ascii="Calibri" w:eastAsia="Times New Roman" w:hAnsi="Calibri" w:cs="Calibri"/>
                <w:color w:val="000000"/>
                <w:sz w:val="22"/>
                <w:szCs w:val="22"/>
              </w:rPr>
            </w:pPr>
            <w:del w:id="831" w:author="Bob Milius" w:date="2022-05-27T10:32:00Z">
              <w:r w:rsidRPr="007522E1" w:rsidDel="00CC77BA">
                <w:rPr>
                  <w:rFonts w:ascii="Calibri" w:eastAsia="Times New Roman" w:hAnsi="Calibri" w:cs="Calibri"/>
                  <w:color w:val="000000"/>
                  <w:sz w:val="22"/>
                  <w:szCs w:val="22"/>
                </w:rPr>
                <w:delText>Myelocytes/Leukocytes [Pure number fraction] in Blood by Manual count</w:delText>
              </w:r>
            </w:del>
          </w:p>
        </w:tc>
      </w:tr>
      <w:tr w:rsidR="00D27344" w:rsidRPr="007522E1" w:rsidDel="00CC77BA" w14:paraId="3EA9A5DB" w14:textId="3C22D9CD" w:rsidTr="009203DE">
        <w:trPr>
          <w:trHeight w:val="292"/>
          <w:del w:id="83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624CC172" w14:textId="79E512BF" w:rsidR="00D27344" w:rsidRPr="007522E1" w:rsidDel="00CC77BA" w:rsidRDefault="00D27344" w:rsidP="009203DE">
            <w:pPr>
              <w:rPr>
                <w:del w:id="833" w:author="Bob Milius" w:date="2022-05-27T10:32:00Z"/>
                <w:rFonts w:ascii="Calibri" w:eastAsia="Times New Roman" w:hAnsi="Calibri" w:cs="Calibri"/>
                <w:color w:val="000000"/>
                <w:sz w:val="22"/>
                <w:szCs w:val="22"/>
              </w:rPr>
            </w:pPr>
            <w:del w:id="834"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35A60F67" w14:textId="66ED6404" w:rsidR="00D27344" w:rsidRPr="007522E1" w:rsidDel="00CC77BA" w:rsidRDefault="00D27344" w:rsidP="009203DE">
            <w:pPr>
              <w:rPr>
                <w:del w:id="835" w:author="Bob Milius" w:date="2022-05-27T10:32:00Z"/>
                <w:rFonts w:ascii="Calibri" w:eastAsia="Times New Roman" w:hAnsi="Calibri" w:cs="Calibri"/>
                <w:color w:val="000000"/>
                <w:sz w:val="22"/>
                <w:szCs w:val="22"/>
              </w:rPr>
            </w:pPr>
            <w:del w:id="83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12D5CC44" w14:textId="6E8E1754" w:rsidTr="009203DE">
        <w:trPr>
          <w:trHeight w:val="292"/>
          <w:del w:id="83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0D4C8852" w14:textId="482A90C1" w:rsidR="00D27344" w:rsidRPr="007522E1" w:rsidDel="00CC77BA" w:rsidRDefault="00D27344" w:rsidP="009203DE">
            <w:pPr>
              <w:rPr>
                <w:del w:id="838" w:author="Bob Milius" w:date="2022-05-27T10:32:00Z"/>
                <w:rFonts w:ascii="Calibri" w:eastAsia="Times New Roman" w:hAnsi="Calibri" w:cs="Calibri"/>
                <w:b/>
                <w:bCs/>
                <w:color w:val="000000"/>
                <w:sz w:val="22"/>
                <w:szCs w:val="22"/>
              </w:rPr>
            </w:pPr>
            <w:del w:id="839" w:author="Bob Milius" w:date="2022-05-27T10:32:00Z">
              <w:r w:rsidRPr="007522E1" w:rsidDel="00CC77BA">
                <w:rPr>
                  <w:rFonts w:ascii="Calibri" w:eastAsia="Times New Roman" w:hAnsi="Calibri" w:cs="Calibri"/>
                  <w:b/>
                  <w:bCs/>
                  <w:color w:val="000000"/>
                  <w:sz w:val="22"/>
                  <w:szCs w:val="22"/>
                </w:rPr>
                <w:delText>Metamyelocytes</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4C166963" w14:textId="32F7FC12" w:rsidR="00D27344" w:rsidRPr="007522E1" w:rsidDel="00CC77BA" w:rsidRDefault="00D27344" w:rsidP="009203DE">
            <w:pPr>
              <w:rPr>
                <w:del w:id="840" w:author="Bob Milius" w:date="2022-05-27T10:32:00Z"/>
                <w:rFonts w:ascii="Calibri" w:eastAsia="Times New Roman" w:hAnsi="Calibri" w:cs="Calibri"/>
                <w:color w:val="000000"/>
                <w:sz w:val="22"/>
                <w:szCs w:val="22"/>
              </w:rPr>
            </w:pPr>
            <w:del w:id="84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58699C82" w14:textId="4E261A31" w:rsidTr="009203DE">
        <w:trPr>
          <w:trHeight w:val="292"/>
          <w:del w:id="842"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2F0A0341" w14:textId="18EA8391" w:rsidR="00D27344" w:rsidRPr="007522E1" w:rsidDel="00CC77BA" w:rsidRDefault="00D27344" w:rsidP="009203DE">
            <w:pPr>
              <w:rPr>
                <w:del w:id="843" w:author="Bob Milius" w:date="2022-05-27T10:32:00Z"/>
                <w:rFonts w:ascii="Calibri" w:eastAsia="Times New Roman" w:hAnsi="Calibri" w:cs="Calibri"/>
                <w:color w:val="000000"/>
                <w:sz w:val="22"/>
                <w:szCs w:val="22"/>
              </w:rPr>
            </w:pPr>
            <w:del w:id="844" w:author="Bob Milius" w:date="2022-05-27T10:32:00Z">
              <w:r w:rsidRPr="007522E1" w:rsidDel="00CC77BA">
                <w:rPr>
                  <w:rFonts w:ascii="Calibri" w:eastAsia="Times New Roman" w:hAnsi="Calibri" w:cs="Calibri"/>
                  <w:color w:val="000000"/>
                  <w:sz w:val="22"/>
                  <w:szCs w:val="22"/>
                </w:rPr>
                <w:delText>30433-7</w:delText>
              </w:r>
            </w:del>
          </w:p>
        </w:tc>
        <w:tc>
          <w:tcPr>
            <w:tcW w:w="7268" w:type="dxa"/>
            <w:tcBorders>
              <w:top w:val="nil"/>
              <w:left w:val="nil"/>
              <w:bottom w:val="single" w:sz="4" w:space="0" w:color="A6A6A6"/>
              <w:right w:val="nil"/>
            </w:tcBorders>
            <w:shd w:val="clear" w:color="000000" w:fill="D6DCE4"/>
            <w:noWrap/>
            <w:vAlign w:val="bottom"/>
            <w:hideMark/>
          </w:tcPr>
          <w:p w14:paraId="2E2B9115" w14:textId="05F975BA" w:rsidR="00D27344" w:rsidRPr="007522E1" w:rsidDel="00CC77BA" w:rsidRDefault="00D27344" w:rsidP="009203DE">
            <w:pPr>
              <w:rPr>
                <w:del w:id="845" w:author="Bob Milius" w:date="2022-05-27T10:32:00Z"/>
                <w:rFonts w:ascii="Calibri" w:eastAsia="Times New Roman" w:hAnsi="Calibri" w:cs="Calibri"/>
                <w:color w:val="000000"/>
                <w:sz w:val="22"/>
                <w:szCs w:val="22"/>
              </w:rPr>
            </w:pPr>
            <w:del w:id="846" w:author="Bob Milius" w:date="2022-05-27T10:32:00Z">
              <w:r w:rsidRPr="007522E1" w:rsidDel="00CC77BA">
                <w:rPr>
                  <w:rFonts w:ascii="Calibri" w:eastAsia="Times New Roman" w:hAnsi="Calibri" w:cs="Calibri"/>
                  <w:color w:val="000000"/>
                  <w:sz w:val="22"/>
                  <w:szCs w:val="22"/>
                </w:rPr>
                <w:delText>Metamyelocytes [#/volume] in Blood</w:delText>
              </w:r>
            </w:del>
          </w:p>
        </w:tc>
      </w:tr>
      <w:tr w:rsidR="00D27344" w:rsidRPr="007522E1" w:rsidDel="00CC77BA" w14:paraId="27649EC2" w14:textId="0A3EC272" w:rsidTr="009203DE">
        <w:trPr>
          <w:trHeight w:val="292"/>
          <w:del w:id="84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66A604CF" w14:textId="52091154" w:rsidR="00D27344" w:rsidRPr="007522E1" w:rsidDel="00CC77BA" w:rsidRDefault="00D27344" w:rsidP="009203DE">
            <w:pPr>
              <w:rPr>
                <w:del w:id="848" w:author="Bob Milius" w:date="2022-05-27T10:32:00Z"/>
                <w:rFonts w:ascii="Calibri" w:eastAsia="Times New Roman" w:hAnsi="Calibri" w:cs="Calibri"/>
                <w:color w:val="000000"/>
                <w:sz w:val="22"/>
                <w:szCs w:val="22"/>
              </w:rPr>
            </w:pPr>
            <w:del w:id="849" w:author="Bob Milius" w:date="2022-05-27T10:32:00Z">
              <w:r w:rsidRPr="007522E1" w:rsidDel="00CC77BA">
                <w:rPr>
                  <w:rFonts w:ascii="Calibri" w:eastAsia="Times New Roman" w:hAnsi="Calibri" w:cs="Calibri"/>
                  <w:color w:val="000000"/>
                  <w:sz w:val="22"/>
                  <w:szCs w:val="22"/>
                </w:rPr>
                <w:delText xml:space="preserve">739-3 </w:delText>
              </w:r>
            </w:del>
          </w:p>
        </w:tc>
        <w:tc>
          <w:tcPr>
            <w:tcW w:w="7268" w:type="dxa"/>
            <w:tcBorders>
              <w:top w:val="nil"/>
              <w:left w:val="nil"/>
              <w:bottom w:val="single" w:sz="4" w:space="0" w:color="A6A6A6"/>
              <w:right w:val="nil"/>
            </w:tcBorders>
            <w:shd w:val="clear" w:color="000000" w:fill="D6DCE4"/>
            <w:noWrap/>
            <w:vAlign w:val="bottom"/>
            <w:hideMark/>
          </w:tcPr>
          <w:p w14:paraId="0A137463" w14:textId="06807CC2" w:rsidR="00D27344" w:rsidRPr="007522E1" w:rsidDel="00CC77BA" w:rsidRDefault="00D27344" w:rsidP="009203DE">
            <w:pPr>
              <w:rPr>
                <w:del w:id="850" w:author="Bob Milius" w:date="2022-05-27T10:32:00Z"/>
                <w:rFonts w:ascii="Calibri" w:eastAsia="Times New Roman" w:hAnsi="Calibri" w:cs="Calibri"/>
                <w:color w:val="000000"/>
                <w:sz w:val="22"/>
                <w:szCs w:val="22"/>
              </w:rPr>
            </w:pPr>
            <w:del w:id="851" w:author="Bob Milius" w:date="2022-05-27T10:32:00Z">
              <w:r w:rsidRPr="007522E1" w:rsidDel="00CC77BA">
                <w:rPr>
                  <w:rFonts w:ascii="Calibri" w:eastAsia="Times New Roman" w:hAnsi="Calibri" w:cs="Calibri"/>
                  <w:color w:val="000000"/>
                  <w:sz w:val="22"/>
                  <w:szCs w:val="22"/>
                </w:rPr>
                <w:delText>Metamyelocytes [#/volume] in Blood by Manual count</w:delText>
              </w:r>
            </w:del>
          </w:p>
        </w:tc>
      </w:tr>
      <w:tr w:rsidR="00D27344" w:rsidRPr="007522E1" w:rsidDel="00CC77BA" w14:paraId="7C5A7F10" w14:textId="18DB78A7" w:rsidTr="009203DE">
        <w:trPr>
          <w:trHeight w:val="292"/>
          <w:del w:id="85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5A2B3312" w14:textId="0044EA17" w:rsidR="00D27344" w:rsidRPr="007522E1" w:rsidDel="00CC77BA" w:rsidRDefault="00D27344" w:rsidP="009203DE">
            <w:pPr>
              <w:rPr>
                <w:del w:id="853" w:author="Bob Milius" w:date="2022-05-27T10:32:00Z"/>
                <w:rFonts w:ascii="Calibri" w:eastAsia="Times New Roman" w:hAnsi="Calibri" w:cs="Calibri"/>
                <w:color w:val="000000"/>
                <w:sz w:val="22"/>
                <w:szCs w:val="22"/>
              </w:rPr>
            </w:pPr>
            <w:del w:id="854" w:author="Bob Milius" w:date="2022-05-27T10:32:00Z">
              <w:r w:rsidRPr="007522E1" w:rsidDel="00CC77BA">
                <w:rPr>
                  <w:rFonts w:ascii="Calibri" w:eastAsia="Times New Roman" w:hAnsi="Calibri" w:cs="Calibri"/>
                  <w:color w:val="000000"/>
                  <w:sz w:val="22"/>
                  <w:szCs w:val="22"/>
                </w:rPr>
                <w:delText>28541-1</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46531507" w14:textId="0088BD86" w:rsidR="00D27344" w:rsidRPr="007522E1" w:rsidDel="00CC77BA" w:rsidRDefault="00D27344" w:rsidP="009203DE">
            <w:pPr>
              <w:rPr>
                <w:del w:id="855" w:author="Bob Milius" w:date="2022-05-27T10:32:00Z"/>
                <w:rFonts w:ascii="Calibri" w:eastAsia="Times New Roman" w:hAnsi="Calibri" w:cs="Calibri"/>
                <w:color w:val="000000"/>
                <w:sz w:val="22"/>
                <w:szCs w:val="22"/>
              </w:rPr>
            </w:pPr>
            <w:del w:id="856" w:author="Bob Milius" w:date="2022-05-27T10:32:00Z">
              <w:r w:rsidRPr="007522E1" w:rsidDel="00CC77BA">
                <w:rPr>
                  <w:rFonts w:ascii="Calibri" w:eastAsia="Times New Roman" w:hAnsi="Calibri" w:cs="Calibri"/>
                  <w:color w:val="000000"/>
                  <w:sz w:val="22"/>
                  <w:szCs w:val="22"/>
                </w:rPr>
                <w:delText>Metamyelocytes/100 leukocytes in Blood</w:delText>
              </w:r>
            </w:del>
          </w:p>
        </w:tc>
      </w:tr>
      <w:tr w:rsidR="00D27344" w:rsidRPr="007522E1" w:rsidDel="00CC77BA" w14:paraId="3D6889E1" w14:textId="522485C0" w:rsidTr="009203DE">
        <w:trPr>
          <w:trHeight w:val="292"/>
          <w:del w:id="85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36C97AA1" w14:textId="250455DA" w:rsidR="00D27344" w:rsidRPr="007522E1" w:rsidDel="00CC77BA" w:rsidRDefault="00D27344" w:rsidP="009203DE">
            <w:pPr>
              <w:rPr>
                <w:del w:id="858" w:author="Bob Milius" w:date="2022-05-27T10:32:00Z"/>
                <w:rFonts w:ascii="Calibri" w:eastAsia="Times New Roman" w:hAnsi="Calibri" w:cs="Calibri"/>
                <w:color w:val="000000"/>
                <w:sz w:val="22"/>
                <w:szCs w:val="22"/>
              </w:rPr>
            </w:pPr>
            <w:del w:id="859" w:author="Bob Milius" w:date="2022-05-27T10:32:00Z">
              <w:r w:rsidRPr="007522E1" w:rsidDel="00CC77BA">
                <w:rPr>
                  <w:rFonts w:ascii="Calibri" w:eastAsia="Times New Roman" w:hAnsi="Calibri" w:cs="Calibri"/>
                  <w:color w:val="000000"/>
                  <w:sz w:val="22"/>
                  <w:szCs w:val="22"/>
                </w:rPr>
                <w:delText>740-1</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6A724907" w14:textId="6510D767" w:rsidR="00D27344" w:rsidRPr="007522E1" w:rsidDel="00CC77BA" w:rsidRDefault="00D27344" w:rsidP="009203DE">
            <w:pPr>
              <w:rPr>
                <w:del w:id="860" w:author="Bob Milius" w:date="2022-05-27T10:32:00Z"/>
                <w:rFonts w:ascii="Calibri" w:eastAsia="Times New Roman" w:hAnsi="Calibri" w:cs="Calibri"/>
                <w:color w:val="000000"/>
                <w:sz w:val="22"/>
                <w:szCs w:val="22"/>
              </w:rPr>
            </w:pPr>
            <w:del w:id="861" w:author="Bob Milius" w:date="2022-05-27T10:32:00Z">
              <w:r w:rsidRPr="007522E1" w:rsidDel="00CC77BA">
                <w:rPr>
                  <w:rFonts w:ascii="Calibri" w:eastAsia="Times New Roman" w:hAnsi="Calibri" w:cs="Calibri"/>
                  <w:color w:val="000000"/>
                  <w:sz w:val="22"/>
                  <w:szCs w:val="22"/>
                </w:rPr>
                <w:delText>Metamyelocytes/100 leukocytes in Blood by Manual count</w:delText>
              </w:r>
            </w:del>
          </w:p>
        </w:tc>
      </w:tr>
      <w:tr w:rsidR="00D27344" w:rsidRPr="007522E1" w:rsidDel="00CC77BA" w14:paraId="7535670A" w14:textId="74181148" w:rsidTr="009203DE">
        <w:trPr>
          <w:trHeight w:val="292"/>
          <w:del w:id="86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6E7E4BA3" w14:textId="569CE3D2" w:rsidR="00D27344" w:rsidRPr="007522E1" w:rsidDel="00CC77BA" w:rsidRDefault="00D27344" w:rsidP="009203DE">
            <w:pPr>
              <w:rPr>
                <w:del w:id="863" w:author="Bob Milius" w:date="2022-05-27T10:32:00Z"/>
                <w:rFonts w:ascii="Calibri" w:eastAsia="Times New Roman" w:hAnsi="Calibri" w:cs="Calibri"/>
                <w:color w:val="000000"/>
                <w:sz w:val="22"/>
                <w:szCs w:val="22"/>
              </w:rPr>
            </w:pPr>
            <w:del w:id="864" w:author="Bob Milius" w:date="2022-05-27T10:32:00Z">
              <w:r w:rsidRPr="007522E1" w:rsidDel="00CC77BA">
                <w:rPr>
                  <w:rFonts w:ascii="Calibri" w:eastAsia="Times New Roman" w:hAnsi="Calibri" w:cs="Calibri"/>
                  <w:color w:val="000000"/>
                  <w:sz w:val="22"/>
                  <w:szCs w:val="22"/>
                </w:rPr>
                <w:delText>71668-8</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7E289051" w14:textId="4078C486" w:rsidR="00D27344" w:rsidRPr="007522E1" w:rsidDel="00CC77BA" w:rsidRDefault="00D27344" w:rsidP="009203DE">
            <w:pPr>
              <w:rPr>
                <w:del w:id="865" w:author="Bob Milius" w:date="2022-05-27T10:32:00Z"/>
                <w:rFonts w:ascii="Calibri" w:eastAsia="Times New Roman" w:hAnsi="Calibri" w:cs="Calibri"/>
                <w:color w:val="000000"/>
                <w:sz w:val="22"/>
                <w:szCs w:val="22"/>
              </w:rPr>
            </w:pPr>
            <w:del w:id="866" w:author="Bob Milius" w:date="2022-05-27T10:32:00Z">
              <w:r w:rsidRPr="007522E1" w:rsidDel="00CC77BA">
                <w:rPr>
                  <w:rFonts w:ascii="Calibri" w:eastAsia="Times New Roman" w:hAnsi="Calibri" w:cs="Calibri"/>
                  <w:color w:val="000000"/>
                  <w:sz w:val="22"/>
                  <w:szCs w:val="22"/>
                </w:rPr>
                <w:delText>Metamyelocytes/Leukocytes [Pure number fraction] in Blood by Manual count</w:delText>
              </w:r>
            </w:del>
          </w:p>
        </w:tc>
      </w:tr>
      <w:tr w:rsidR="00D27344" w:rsidRPr="007522E1" w:rsidDel="00CC77BA" w14:paraId="0075ED72" w14:textId="409379A7" w:rsidTr="009203DE">
        <w:trPr>
          <w:trHeight w:val="292"/>
          <w:del w:id="86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1CBECEF7" w14:textId="153BB573" w:rsidR="00D27344" w:rsidRPr="007522E1" w:rsidDel="00CC77BA" w:rsidRDefault="00D27344" w:rsidP="009203DE">
            <w:pPr>
              <w:rPr>
                <w:del w:id="868" w:author="Bob Milius" w:date="2022-05-27T10:32:00Z"/>
                <w:rFonts w:ascii="Calibri" w:eastAsia="Times New Roman" w:hAnsi="Calibri" w:cs="Calibri"/>
                <w:color w:val="000000"/>
                <w:sz w:val="22"/>
                <w:szCs w:val="22"/>
              </w:rPr>
            </w:pPr>
            <w:del w:id="869"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5F169599" w14:textId="348A8169" w:rsidR="00D27344" w:rsidRPr="007522E1" w:rsidDel="00CC77BA" w:rsidRDefault="00D27344" w:rsidP="009203DE">
            <w:pPr>
              <w:rPr>
                <w:del w:id="870" w:author="Bob Milius" w:date="2022-05-27T10:32:00Z"/>
                <w:rFonts w:ascii="Calibri" w:eastAsia="Times New Roman" w:hAnsi="Calibri" w:cs="Calibri"/>
                <w:color w:val="000000"/>
                <w:sz w:val="22"/>
                <w:szCs w:val="22"/>
              </w:rPr>
            </w:pPr>
            <w:del w:id="87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740C2EC2" w14:textId="19B36EA1" w:rsidTr="009203DE">
        <w:trPr>
          <w:trHeight w:val="292"/>
          <w:del w:id="87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4722E03E" w14:textId="71FCB100" w:rsidR="00D27344" w:rsidRPr="007522E1" w:rsidDel="00CC77BA" w:rsidRDefault="00D27344" w:rsidP="009203DE">
            <w:pPr>
              <w:rPr>
                <w:del w:id="873" w:author="Bob Milius" w:date="2022-05-27T10:32:00Z"/>
                <w:rFonts w:ascii="Calibri" w:eastAsia="Times New Roman" w:hAnsi="Calibri" w:cs="Calibri"/>
                <w:b/>
                <w:bCs/>
                <w:color w:val="000000"/>
                <w:sz w:val="22"/>
                <w:szCs w:val="22"/>
              </w:rPr>
            </w:pPr>
            <w:del w:id="874" w:author="Bob Milius" w:date="2022-05-27T10:32:00Z">
              <w:r w:rsidRPr="007522E1" w:rsidDel="00CC77BA">
                <w:rPr>
                  <w:rFonts w:ascii="Calibri" w:eastAsia="Times New Roman" w:hAnsi="Calibri" w:cs="Calibri"/>
                  <w:b/>
                  <w:bCs/>
                  <w:color w:val="000000"/>
                  <w:sz w:val="22"/>
                  <w:szCs w:val="22"/>
                </w:rPr>
                <w:delText>Prolymphocytes</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20017C59" w14:textId="77693216" w:rsidR="00D27344" w:rsidRPr="007522E1" w:rsidDel="00CC77BA" w:rsidRDefault="00D27344" w:rsidP="009203DE">
            <w:pPr>
              <w:rPr>
                <w:del w:id="875" w:author="Bob Milius" w:date="2022-05-27T10:32:00Z"/>
                <w:rFonts w:ascii="Calibri" w:eastAsia="Times New Roman" w:hAnsi="Calibri" w:cs="Calibri"/>
                <w:color w:val="000000"/>
                <w:sz w:val="22"/>
                <w:szCs w:val="22"/>
              </w:rPr>
            </w:pPr>
            <w:del w:id="87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0357940A" w14:textId="7832627A" w:rsidTr="009203DE">
        <w:trPr>
          <w:trHeight w:val="292"/>
          <w:del w:id="87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126AACCF" w14:textId="298B3CEB" w:rsidR="00D27344" w:rsidRPr="007522E1" w:rsidDel="00CC77BA" w:rsidRDefault="00D27344" w:rsidP="009203DE">
            <w:pPr>
              <w:rPr>
                <w:del w:id="878" w:author="Bob Milius" w:date="2022-05-27T10:32:00Z"/>
                <w:rFonts w:ascii="Calibri" w:eastAsia="Times New Roman" w:hAnsi="Calibri" w:cs="Calibri"/>
                <w:color w:val="000000"/>
                <w:sz w:val="22"/>
                <w:szCs w:val="22"/>
              </w:rPr>
            </w:pPr>
            <w:del w:id="879" w:author="Bob Milius" w:date="2022-05-27T10:32:00Z">
              <w:r w:rsidRPr="007522E1" w:rsidDel="00CC77BA">
                <w:rPr>
                  <w:rFonts w:ascii="Calibri" w:eastAsia="Times New Roman" w:hAnsi="Calibri" w:cs="Calibri"/>
                  <w:color w:val="000000"/>
                  <w:sz w:val="22"/>
                  <w:szCs w:val="22"/>
                </w:rPr>
                <w:delText>30465-9</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21743D12" w14:textId="48C993A8" w:rsidR="00D27344" w:rsidRPr="007522E1" w:rsidDel="00CC77BA" w:rsidRDefault="00D27344" w:rsidP="009203DE">
            <w:pPr>
              <w:rPr>
                <w:del w:id="880" w:author="Bob Milius" w:date="2022-05-27T10:32:00Z"/>
                <w:rFonts w:ascii="Calibri" w:eastAsia="Times New Roman" w:hAnsi="Calibri" w:cs="Calibri"/>
                <w:color w:val="000000"/>
                <w:sz w:val="22"/>
                <w:szCs w:val="22"/>
              </w:rPr>
            </w:pPr>
            <w:del w:id="881" w:author="Bob Milius" w:date="2022-05-27T10:32:00Z">
              <w:r w:rsidRPr="007522E1" w:rsidDel="00CC77BA">
                <w:rPr>
                  <w:rFonts w:ascii="Calibri" w:eastAsia="Times New Roman" w:hAnsi="Calibri" w:cs="Calibri"/>
                  <w:color w:val="000000"/>
                  <w:sz w:val="22"/>
                  <w:szCs w:val="22"/>
                </w:rPr>
                <w:delText>Prolymphocytes/100 leukocytes in Blood</w:delText>
              </w:r>
            </w:del>
          </w:p>
        </w:tc>
      </w:tr>
      <w:tr w:rsidR="00D27344" w:rsidRPr="007522E1" w:rsidDel="00CC77BA" w14:paraId="3BE32444" w14:textId="032E5716" w:rsidTr="009203DE">
        <w:trPr>
          <w:trHeight w:val="292"/>
          <w:del w:id="88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51D6F576" w14:textId="4B1C94BB" w:rsidR="00D27344" w:rsidRPr="007522E1" w:rsidDel="00CC77BA" w:rsidRDefault="00D27344" w:rsidP="009203DE">
            <w:pPr>
              <w:rPr>
                <w:del w:id="883" w:author="Bob Milius" w:date="2022-05-27T10:32:00Z"/>
                <w:rFonts w:ascii="Calibri" w:eastAsia="Times New Roman" w:hAnsi="Calibri" w:cs="Calibri"/>
                <w:color w:val="000000"/>
                <w:sz w:val="22"/>
                <w:szCs w:val="22"/>
              </w:rPr>
            </w:pPr>
            <w:del w:id="884" w:author="Bob Milius" w:date="2022-05-27T10:32:00Z">
              <w:r w:rsidRPr="007522E1" w:rsidDel="00CC77BA">
                <w:rPr>
                  <w:rFonts w:ascii="Calibri" w:eastAsia="Times New Roman" w:hAnsi="Calibri" w:cs="Calibri"/>
                  <w:color w:val="000000"/>
                  <w:sz w:val="22"/>
                  <w:szCs w:val="22"/>
                </w:rPr>
                <w:delText>6746-2</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3E9381B0" w14:textId="0C21AE74" w:rsidR="00D27344" w:rsidRPr="007522E1" w:rsidDel="00CC77BA" w:rsidRDefault="00D27344" w:rsidP="009203DE">
            <w:pPr>
              <w:rPr>
                <w:del w:id="885" w:author="Bob Milius" w:date="2022-05-27T10:32:00Z"/>
                <w:rFonts w:ascii="Calibri" w:eastAsia="Times New Roman" w:hAnsi="Calibri" w:cs="Calibri"/>
                <w:color w:val="000000"/>
                <w:sz w:val="22"/>
                <w:szCs w:val="22"/>
              </w:rPr>
            </w:pPr>
            <w:del w:id="886" w:author="Bob Milius" w:date="2022-05-27T10:32:00Z">
              <w:r w:rsidRPr="007522E1" w:rsidDel="00CC77BA">
                <w:rPr>
                  <w:rFonts w:ascii="Calibri" w:eastAsia="Times New Roman" w:hAnsi="Calibri" w:cs="Calibri"/>
                  <w:color w:val="000000"/>
                  <w:sz w:val="22"/>
                  <w:szCs w:val="22"/>
                </w:rPr>
                <w:delText>Prolymphocytes/100 leukocytes in Blood by Manual count</w:delText>
              </w:r>
            </w:del>
          </w:p>
        </w:tc>
      </w:tr>
      <w:tr w:rsidR="00D27344" w:rsidRPr="007522E1" w:rsidDel="00CC77BA" w14:paraId="571589FC" w14:textId="55B2F765" w:rsidTr="009203DE">
        <w:trPr>
          <w:trHeight w:val="292"/>
          <w:del w:id="887"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13F30AB0" w14:textId="6BF8DB33" w:rsidR="00D27344" w:rsidRPr="007522E1" w:rsidDel="00CC77BA" w:rsidRDefault="00D27344" w:rsidP="009203DE">
            <w:pPr>
              <w:rPr>
                <w:del w:id="888" w:author="Bob Milius" w:date="2022-05-27T10:32:00Z"/>
                <w:rFonts w:ascii="Calibri" w:eastAsia="Times New Roman" w:hAnsi="Calibri" w:cs="Calibri"/>
                <w:color w:val="000000"/>
                <w:sz w:val="22"/>
                <w:szCs w:val="22"/>
              </w:rPr>
            </w:pPr>
            <w:del w:id="889" w:author="Bob Milius" w:date="2022-05-27T10:32:00Z">
              <w:r w:rsidRPr="007522E1" w:rsidDel="00CC77BA">
                <w:rPr>
                  <w:rFonts w:ascii="Calibri" w:eastAsia="Times New Roman" w:hAnsi="Calibri" w:cs="Calibri"/>
                  <w:color w:val="000000"/>
                  <w:sz w:val="22"/>
                  <w:szCs w:val="22"/>
                </w:rPr>
                <w:delText> </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6DEDCE70" w14:textId="65DFCC71" w:rsidR="00D27344" w:rsidRPr="007522E1" w:rsidDel="00CC77BA" w:rsidRDefault="00D27344" w:rsidP="009203DE">
            <w:pPr>
              <w:rPr>
                <w:del w:id="890" w:author="Bob Milius" w:date="2022-05-27T10:32:00Z"/>
                <w:rFonts w:ascii="Calibri" w:eastAsia="Times New Roman" w:hAnsi="Calibri" w:cs="Calibri"/>
                <w:color w:val="000000"/>
                <w:sz w:val="22"/>
                <w:szCs w:val="22"/>
              </w:rPr>
            </w:pPr>
            <w:del w:id="891"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7B7C0DA1" w14:textId="65B3D9F9" w:rsidTr="009203DE">
        <w:trPr>
          <w:trHeight w:val="292"/>
          <w:del w:id="892" w:author="Bob Milius" w:date="2022-05-27T10:32:00Z"/>
        </w:trPr>
        <w:tc>
          <w:tcPr>
            <w:tcW w:w="2267" w:type="dxa"/>
            <w:tcBorders>
              <w:top w:val="nil"/>
              <w:left w:val="single" w:sz="4" w:space="0" w:color="A6A6A6"/>
              <w:bottom w:val="single" w:sz="4" w:space="0" w:color="A6A6A6"/>
              <w:right w:val="single" w:sz="4" w:space="0" w:color="A6A6A6"/>
            </w:tcBorders>
            <w:shd w:val="clear" w:color="auto" w:fill="auto"/>
            <w:noWrap/>
            <w:vAlign w:val="bottom"/>
            <w:hideMark/>
          </w:tcPr>
          <w:p w14:paraId="705B6694" w14:textId="5252C2E2" w:rsidR="00D27344" w:rsidRPr="007522E1" w:rsidDel="00CC77BA" w:rsidRDefault="00D27344" w:rsidP="009203DE">
            <w:pPr>
              <w:rPr>
                <w:del w:id="893" w:author="Bob Milius" w:date="2022-05-27T10:32:00Z"/>
                <w:rFonts w:ascii="Calibri" w:eastAsia="Times New Roman" w:hAnsi="Calibri" w:cs="Calibri"/>
                <w:b/>
                <w:bCs/>
                <w:color w:val="000000"/>
                <w:sz w:val="22"/>
                <w:szCs w:val="22"/>
              </w:rPr>
            </w:pPr>
            <w:del w:id="894" w:author="Bob Milius" w:date="2022-05-27T10:32:00Z">
              <w:r w:rsidRPr="007522E1" w:rsidDel="00CC77BA">
                <w:rPr>
                  <w:rFonts w:ascii="Calibri" w:eastAsia="Times New Roman" w:hAnsi="Calibri" w:cs="Calibri"/>
                  <w:b/>
                  <w:bCs/>
                  <w:color w:val="000000"/>
                  <w:sz w:val="22"/>
                  <w:szCs w:val="22"/>
                </w:rPr>
                <w:delText>Reticulocytes</w:delText>
              </w:r>
            </w:del>
          </w:p>
        </w:tc>
        <w:tc>
          <w:tcPr>
            <w:tcW w:w="7268" w:type="dxa"/>
            <w:tcBorders>
              <w:top w:val="nil"/>
              <w:left w:val="nil"/>
              <w:bottom w:val="single" w:sz="4" w:space="0" w:color="A6A6A6"/>
              <w:right w:val="single" w:sz="4" w:space="0" w:color="A6A6A6"/>
            </w:tcBorders>
            <w:shd w:val="clear" w:color="auto" w:fill="auto"/>
            <w:noWrap/>
            <w:vAlign w:val="bottom"/>
            <w:hideMark/>
          </w:tcPr>
          <w:p w14:paraId="7D7B3A64" w14:textId="6528B4FA" w:rsidR="00D27344" w:rsidRPr="007522E1" w:rsidDel="00CC77BA" w:rsidRDefault="00D27344" w:rsidP="009203DE">
            <w:pPr>
              <w:rPr>
                <w:del w:id="895" w:author="Bob Milius" w:date="2022-05-27T10:32:00Z"/>
                <w:rFonts w:ascii="Calibri" w:eastAsia="Times New Roman" w:hAnsi="Calibri" w:cs="Calibri"/>
                <w:color w:val="000000"/>
                <w:sz w:val="22"/>
                <w:szCs w:val="22"/>
              </w:rPr>
            </w:pPr>
            <w:del w:id="896" w:author="Bob Milius" w:date="2022-05-27T10:32:00Z">
              <w:r w:rsidRPr="007522E1" w:rsidDel="00CC77BA">
                <w:rPr>
                  <w:rFonts w:ascii="Calibri" w:eastAsia="Times New Roman" w:hAnsi="Calibri" w:cs="Calibri"/>
                  <w:color w:val="000000"/>
                  <w:sz w:val="22"/>
                  <w:szCs w:val="22"/>
                </w:rPr>
                <w:delText> </w:delText>
              </w:r>
            </w:del>
          </w:p>
        </w:tc>
      </w:tr>
      <w:tr w:rsidR="00D27344" w:rsidRPr="007522E1" w:rsidDel="00CC77BA" w14:paraId="4BC14B96" w14:textId="083838B0" w:rsidTr="009203DE">
        <w:trPr>
          <w:trHeight w:val="292"/>
          <w:del w:id="89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6123CAB4" w14:textId="785F281D" w:rsidR="00D27344" w:rsidRPr="007522E1" w:rsidDel="00CC77BA" w:rsidRDefault="00D27344" w:rsidP="009203DE">
            <w:pPr>
              <w:rPr>
                <w:del w:id="898" w:author="Bob Milius" w:date="2022-05-27T10:32:00Z"/>
                <w:rFonts w:ascii="Calibri" w:eastAsia="Times New Roman" w:hAnsi="Calibri" w:cs="Calibri"/>
                <w:color w:val="000000"/>
                <w:sz w:val="22"/>
                <w:szCs w:val="22"/>
              </w:rPr>
            </w:pPr>
            <w:del w:id="899" w:author="Bob Milius" w:date="2022-05-27T10:32:00Z">
              <w:r w:rsidRPr="007522E1" w:rsidDel="00CC77BA">
                <w:rPr>
                  <w:rFonts w:ascii="Calibri" w:eastAsia="Times New Roman" w:hAnsi="Calibri" w:cs="Calibri"/>
                  <w:color w:val="000000"/>
                  <w:sz w:val="22"/>
                  <w:szCs w:val="22"/>
                </w:rPr>
                <w:delText>14196-0</w:delText>
              </w:r>
            </w:del>
          </w:p>
        </w:tc>
        <w:tc>
          <w:tcPr>
            <w:tcW w:w="7268" w:type="dxa"/>
            <w:tcBorders>
              <w:top w:val="nil"/>
              <w:left w:val="nil"/>
              <w:bottom w:val="single" w:sz="4" w:space="0" w:color="A6A6A6"/>
              <w:right w:val="single" w:sz="4" w:space="0" w:color="A6A6A6"/>
            </w:tcBorders>
            <w:shd w:val="clear" w:color="000000" w:fill="D6DCE4"/>
            <w:vAlign w:val="bottom"/>
            <w:hideMark/>
          </w:tcPr>
          <w:p w14:paraId="352446EA" w14:textId="1C3DC195" w:rsidR="00D27344" w:rsidRPr="007522E1" w:rsidDel="00CC77BA" w:rsidRDefault="00D27344" w:rsidP="009203DE">
            <w:pPr>
              <w:rPr>
                <w:del w:id="900" w:author="Bob Milius" w:date="2022-05-27T10:32:00Z"/>
                <w:rFonts w:ascii="Calibri" w:eastAsia="Times New Roman" w:hAnsi="Calibri" w:cs="Calibri"/>
                <w:color w:val="000000"/>
                <w:sz w:val="22"/>
                <w:szCs w:val="22"/>
              </w:rPr>
            </w:pPr>
            <w:del w:id="901" w:author="Bob Milius" w:date="2022-05-27T10:32:00Z">
              <w:r w:rsidRPr="007522E1" w:rsidDel="00CC77BA">
                <w:rPr>
                  <w:rFonts w:ascii="Calibri" w:eastAsia="Times New Roman" w:hAnsi="Calibri" w:cs="Calibri"/>
                  <w:color w:val="000000"/>
                  <w:sz w:val="22"/>
                  <w:szCs w:val="22"/>
                </w:rPr>
                <w:delText>Reticulocytes [#/volume] in Blood</w:delText>
              </w:r>
            </w:del>
          </w:p>
        </w:tc>
      </w:tr>
      <w:tr w:rsidR="00D27344" w:rsidRPr="007522E1" w:rsidDel="00CC77BA" w14:paraId="7D750BF2" w14:textId="7C9904FA" w:rsidTr="009203DE">
        <w:trPr>
          <w:trHeight w:val="292"/>
          <w:del w:id="902"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517D8565" w14:textId="054B9446" w:rsidR="00D27344" w:rsidRPr="007522E1" w:rsidDel="00CC77BA" w:rsidRDefault="00D27344" w:rsidP="009203DE">
            <w:pPr>
              <w:rPr>
                <w:del w:id="903" w:author="Bob Milius" w:date="2022-05-27T10:32:00Z"/>
                <w:rFonts w:ascii="Calibri" w:eastAsia="Times New Roman" w:hAnsi="Calibri" w:cs="Calibri"/>
                <w:color w:val="000000"/>
                <w:sz w:val="22"/>
                <w:szCs w:val="22"/>
              </w:rPr>
            </w:pPr>
            <w:del w:id="904" w:author="Bob Milius" w:date="2022-05-27T10:32:00Z">
              <w:r w:rsidRPr="007522E1" w:rsidDel="00CC77BA">
                <w:rPr>
                  <w:rFonts w:ascii="Calibri" w:eastAsia="Times New Roman" w:hAnsi="Calibri" w:cs="Calibri"/>
                  <w:color w:val="000000"/>
                  <w:sz w:val="22"/>
                  <w:szCs w:val="22"/>
                </w:rPr>
                <w:delText>60474-4</w:delText>
              </w:r>
            </w:del>
          </w:p>
        </w:tc>
        <w:tc>
          <w:tcPr>
            <w:tcW w:w="7268" w:type="dxa"/>
            <w:tcBorders>
              <w:top w:val="nil"/>
              <w:left w:val="nil"/>
              <w:bottom w:val="single" w:sz="4" w:space="0" w:color="A6A6A6"/>
              <w:right w:val="single" w:sz="4" w:space="0" w:color="A6A6A6"/>
            </w:tcBorders>
            <w:shd w:val="clear" w:color="000000" w:fill="D6DCE4"/>
            <w:vAlign w:val="bottom"/>
            <w:hideMark/>
          </w:tcPr>
          <w:p w14:paraId="57734D9B" w14:textId="29E62152" w:rsidR="00D27344" w:rsidRPr="007522E1" w:rsidDel="00CC77BA" w:rsidRDefault="00D27344" w:rsidP="009203DE">
            <w:pPr>
              <w:rPr>
                <w:del w:id="905" w:author="Bob Milius" w:date="2022-05-27T10:32:00Z"/>
                <w:rFonts w:ascii="Calibri" w:eastAsia="Times New Roman" w:hAnsi="Calibri" w:cs="Calibri"/>
                <w:color w:val="000000"/>
                <w:sz w:val="22"/>
                <w:szCs w:val="22"/>
              </w:rPr>
            </w:pPr>
            <w:del w:id="906" w:author="Bob Milius" w:date="2022-05-27T10:32:00Z">
              <w:r w:rsidRPr="007522E1" w:rsidDel="00CC77BA">
                <w:rPr>
                  <w:rFonts w:ascii="Calibri" w:eastAsia="Times New Roman" w:hAnsi="Calibri" w:cs="Calibri"/>
                  <w:color w:val="000000"/>
                  <w:sz w:val="22"/>
                  <w:szCs w:val="22"/>
                </w:rPr>
                <w:delText>Reticulocytes [#/volume] in Blood by Automated count</w:delText>
              </w:r>
            </w:del>
          </w:p>
        </w:tc>
      </w:tr>
      <w:tr w:rsidR="00D27344" w:rsidRPr="007522E1" w:rsidDel="00CC77BA" w14:paraId="254EE9D7" w14:textId="616945C8" w:rsidTr="009203DE">
        <w:trPr>
          <w:trHeight w:val="292"/>
          <w:del w:id="907" w:author="Bob Milius" w:date="2022-05-27T10:32:00Z"/>
        </w:trPr>
        <w:tc>
          <w:tcPr>
            <w:tcW w:w="2267" w:type="dxa"/>
            <w:tcBorders>
              <w:top w:val="nil"/>
              <w:left w:val="single" w:sz="4" w:space="0" w:color="A6A6A6"/>
              <w:bottom w:val="single" w:sz="4" w:space="0" w:color="A6A6A6"/>
              <w:right w:val="single" w:sz="4" w:space="0" w:color="A6A6A6"/>
            </w:tcBorders>
            <w:shd w:val="clear" w:color="000000" w:fill="D6DCE4"/>
            <w:noWrap/>
            <w:vAlign w:val="bottom"/>
            <w:hideMark/>
          </w:tcPr>
          <w:p w14:paraId="0E583E8D" w14:textId="40C666B4" w:rsidR="00D27344" w:rsidRPr="007522E1" w:rsidDel="00CC77BA" w:rsidRDefault="00D27344" w:rsidP="009203DE">
            <w:pPr>
              <w:rPr>
                <w:del w:id="908" w:author="Bob Milius" w:date="2022-05-27T10:32:00Z"/>
                <w:rFonts w:ascii="Calibri" w:eastAsia="Times New Roman" w:hAnsi="Calibri" w:cs="Calibri"/>
                <w:color w:val="000000"/>
                <w:sz w:val="22"/>
                <w:szCs w:val="22"/>
              </w:rPr>
            </w:pPr>
            <w:del w:id="909" w:author="Bob Milius" w:date="2022-05-27T10:32:00Z">
              <w:r w:rsidRPr="007522E1" w:rsidDel="00CC77BA">
                <w:rPr>
                  <w:rFonts w:ascii="Calibri" w:eastAsia="Times New Roman" w:hAnsi="Calibri" w:cs="Calibri"/>
                  <w:color w:val="000000"/>
                  <w:sz w:val="22"/>
                  <w:szCs w:val="22"/>
                </w:rPr>
                <w:delText>40665-2</w:delText>
              </w:r>
            </w:del>
          </w:p>
        </w:tc>
        <w:tc>
          <w:tcPr>
            <w:tcW w:w="7268" w:type="dxa"/>
            <w:tcBorders>
              <w:top w:val="nil"/>
              <w:left w:val="nil"/>
              <w:bottom w:val="single" w:sz="4" w:space="0" w:color="A6A6A6"/>
              <w:right w:val="single" w:sz="4" w:space="0" w:color="A6A6A6"/>
            </w:tcBorders>
            <w:shd w:val="clear" w:color="000000" w:fill="D6DCE4"/>
            <w:vAlign w:val="bottom"/>
            <w:hideMark/>
          </w:tcPr>
          <w:p w14:paraId="6A644F9B" w14:textId="5288B3DF" w:rsidR="00D27344" w:rsidRPr="007522E1" w:rsidDel="00CC77BA" w:rsidRDefault="00D27344" w:rsidP="009203DE">
            <w:pPr>
              <w:rPr>
                <w:del w:id="910" w:author="Bob Milius" w:date="2022-05-27T10:32:00Z"/>
                <w:rFonts w:ascii="Calibri" w:eastAsia="Times New Roman" w:hAnsi="Calibri" w:cs="Calibri"/>
                <w:color w:val="000000"/>
                <w:sz w:val="22"/>
                <w:szCs w:val="22"/>
              </w:rPr>
            </w:pPr>
            <w:del w:id="911" w:author="Bob Milius" w:date="2022-05-27T10:32:00Z">
              <w:r w:rsidRPr="007522E1" w:rsidDel="00CC77BA">
                <w:rPr>
                  <w:rFonts w:ascii="Calibri" w:eastAsia="Times New Roman" w:hAnsi="Calibri" w:cs="Calibri"/>
                  <w:color w:val="000000"/>
                  <w:sz w:val="22"/>
                  <w:szCs w:val="22"/>
                </w:rPr>
                <w:delText>Reticulocytes [#/volume] in Blood by Manual count</w:delText>
              </w:r>
            </w:del>
          </w:p>
        </w:tc>
      </w:tr>
      <w:tr w:rsidR="00D27344" w:rsidRPr="007522E1" w:rsidDel="00CC77BA" w14:paraId="7FA3DD38" w14:textId="5F5C1A67" w:rsidTr="009203DE">
        <w:trPr>
          <w:trHeight w:val="292"/>
          <w:del w:id="91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5F6DB299" w14:textId="03DF8BE6" w:rsidR="00D27344" w:rsidRPr="007522E1" w:rsidDel="00CC77BA" w:rsidRDefault="00D27344" w:rsidP="009203DE">
            <w:pPr>
              <w:rPr>
                <w:del w:id="913" w:author="Bob Milius" w:date="2022-05-27T10:32:00Z"/>
                <w:rFonts w:ascii="Calibri" w:eastAsia="Times New Roman" w:hAnsi="Calibri" w:cs="Calibri"/>
                <w:color w:val="000000"/>
                <w:sz w:val="22"/>
                <w:szCs w:val="22"/>
              </w:rPr>
            </w:pPr>
            <w:del w:id="914" w:author="Bob Milius" w:date="2022-05-27T10:32:00Z">
              <w:r w:rsidRPr="007522E1" w:rsidDel="00CC77BA">
                <w:rPr>
                  <w:rFonts w:ascii="Calibri" w:eastAsia="Times New Roman" w:hAnsi="Calibri" w:cs="Calibri"/>
                  <w:color w:val="000000"/>
                  <w:sz w:val="22"/>
                  <w:szCs w:val="22"/>
                </w:rPr>
                <w:delText>4679-7</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0E697B17" w14:textId="442BCCC9" w:rsidR="00D27344" w:rsidRPr="007522E1" w:rsidDel="00CC77BA" w:rsidRDefault="00D27344" w:rsidP="009203DE">
            <w:pPr>
              <w:rPr>
                <w:del w:id="915" w:author="Bob Milius" w:date="2022-05-27T10:32:00Z"/>
                <w:rFonts w:ascii="Calibri" w:eastAsia="Times New Roman" w:hAnsi="Calibri" w:cs="Calibri"/>
                <w:color w:val="000000"/>
                <w:sz w:val="22"/>
                <w:szCs w:val="22"/>
              </w:rPr>
            </w:pPr>
            <w:del w:id="916" w:author="Bob Milius" w:date="2022-05-27T10:32:00Z">
              <w:r w:rsidRPr="007522E1" w:rsidDel="00CC77BA">
                <w:rPr>
                  <w:rFonts w:ascii="Calibri" w:eastAsia="Times New Roman" w:hAnsi="Calibri" w:cs="Calibri"/>
                  <w:color w:val="000000"/>
                  <w:sz w:val="22"/>
                  <w:szCs w:val="22"/>
                </w:rPr>
                <w:delText>Reticulocytes/100 erythrocytes in Blood</w:delText>
              </w:r>
            </w:del>
          </w:p>
        </w:tc>
      </w:tr>
      <w:tr w:rsidR="00D27344" w:rsidRPr="007522E1" w:rsidDel="00CC77BA" w14:paraId="2B9EA237" w14:textId="2A4D7584" w:rsidTr="009203DE">
        <w:trPr>
          <w:trHeight w:val="292"/>
          <w:del w:id="917"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4C6AB291" w14:textId="6D05F584" w:rsidR="00D27344" w:rsidRPr="007522E1" w:rsidDel="00CC77BA" w:rsidRDefault="00D27344" w:rsidP="009203DE">
            <w:pPr>
              <w:rPr>
                <w:del w:id="918" w:author="Bob Milius" w:date="2022-05-27T10:32:00Z"/>
                <w:rFonts w:ascii="Calibri" w:eastAsia="Times New Roman" w:hAnsi="Calibri" w:cs="Calibri"/>
                <w:color w:val="000000"/>
                <w:sz w:val="22"/>
                <w:szCs w:val="22"/>
              </w:rPr>
            </w:pPr>
            <w:del w:id="919" w:author="Bob Milius" w:date="2022-05-27T10:32:00Z">
              <w:r w:rsidRPr="007522E1" w:rsidDel="00CC77BA">
                <w:rPr>
                  <w:rFonts w:ascii="Calibri" w:eastAsia="Times New Roman" w:hAnsi="Calibri" w:cs="Calibri"/>
                  <w:color w:val="000000"/>
                  <w:sz w:val="22"/>
                  <w:szCs w:val="22"/>
                </w:rPr>
                <w:delText>17849-1</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34513D04" w14:textId="1AE6FB90" w:rsidR="00D27344" w:rsidRPr="007522E1" w:rsidDel="00CC77BA" w:rsidRDefault="00D27344" w:rsidP="009203DE">
            <w:pPr>
              <w:rPr>
                <w:del w:id="920" w:author="Bob Milius" w:date="2022-05-27T10:32:00Z"/>
                <w:rFonts w:ascii="Calibri" w:eastAsia="Times New Roman" w:hAnsi="Calibri" w:cs="Calibri"/>
                <w:color w:val="000000"/>
                <w:sz w:val="22"/>
                <w:szCs w:val="22"/>
              </w:rPr>
            </w:pPr>
            <w:del w:id="921" w:author="Bob Milius" w:date="2022-05-27T10:32:00Z">
              <w:r w:rsidRPr="007522E1" w:rsidDel="00CC77BA">
                <w:rPr>
                  <w:rFonts w:ascii="Calibri" w:eastAsia="Times New Roman" w:hAnsi="Calibri" w:cs="Calibri"/>
                  <w:color w:val="000000"/>
                  <w:sz w:val="22"/>
                  <w:szCs w:val="22"/>
                </w:rPr>
                <w:delText>Reticulocytes/100 erythrocytes in Blood by Automated count</w:delText>
              </w:r>
            </w:del>
          </w:p>
        </w:tc>
      </w:tr>
      <w:tr w:rsidR="00D27344" w:rsidRPr="007522E1" w:rsidDel="00CC77BA" w14:paraId="74BEA115" w14:textId="22D3B47A" w:rsidTr="009203DE">
        <w:trPr>
          <w:trHeight w:val="292"/>
          <w:del w:id="922" w:author="Bob Milius" w:date="2022-05-27T10:32:00Z"/>
        </w:trPr>
        <w:tc>
          <w:tcPr>
            <w:tcW w:w="2267" w:type="dxa"/>
            <w:tcBorders>
              <w:top w:val="nil"/>
              <w:left w:val="single" w:sz="4" w:space="0" w:color="A6A6A6"/>
              <w:bottom w:val="single" w:sz="4" w:space="0" w:color="A6A6A6"/>
              <w:right w:val="single" w:sz="4" w:space="0" w:color="A6A6A6"/>
            </w:tcBorders>
            <w:shd w:val="clear" w:color="000000" w:fill="E2EFDA"/>
            <w:noWrap/>
            <w:vAlign w:val="bottom"/>
            <w:hideMark/>
          </w:tcPr>
          <w:p w14:paraId="7FC1D0B3" w14:textId="7D62EB55" w:rsidR="00D27344" w:rsidRPr="007522E1" w:rsidDel="00CC77BA" w:rsidRDefault="00D27344" w:rsidP="009203DE">
            <w:pPr>
              <w:rPr>
                <w:del w:id="923" w:author="Bob Milius" w:date="2022-05-27T10:32:00Z"/>
                <w:rFonts w:ascii="Calibri" w:eastAsia="Times New Roman" w:hAnsi="Calibri" w:cs="Calibri"/>
                <w:color w:val="000000"/>
                <w:sz w:val="22"/>
                <w:szCs w:val="22"/>
              </w:rPr>
            </w:pPr>
            <w:del w:id="924" w:author="Bob Milius" w:date="2022-05-27T10:32:00Z">
              <w:r w:rsidRPr="007522E1" w:rsidDel="00CC77BA">
                <w:rPr>
                  <w:rFonts w:ascii="Calibri" w:eastAsia="Times New Roman" w:hAnsi="Calibri" w:cs="Calibri"/>
                  <w:color w:val="000000"/>
                  <w:sz w:val="22"/>
                  <w:szCs w:val="22"/>
                </w:rPr>
                <w:delText>31112-6</w:delText>
              </w:r>
            </w:del>
          </w:p>
        </w:tc>
        <w:tc>
          <w:tcPr>
            <w:tcW w:w="7268" w:type="dxa"/>
            <w:tcBorders>
              <w:top w:val="nil"/>
              <w:left w:val="nil"/>
              <w:bottom w:val="single" w:sz="4" w:space="0" w:color="A6A6A6"/>
              <w:right w:val="single" w:sz="4" w:space="0" w:color="A6A6A6"/>
            </w:tcBorders>
            <w:shd w:val="clear" w:color="000000" w:fill="E2EFDA"/>
            <w:noWrap/>
            <w:vAlign w:val="bottom"/>
            <w:hideMark/>
          </w:tcPr>
          <w:p w14:paraId="4970501F" w14:textId="11EF426B" w:rsidR="00D27344" w:rsidRPr="007522E1" w:rsidDel="00CC77BA" w:rsidRDefault="00D27344" w:rsidP="009203DE">
            <w:pPr>
              <w:rPr>
                <w:del w:id="925" w:author="Bob Milius" w:date="2022-05-27T10:32:00Z"/>
                <w:rFonts w:ascii="Calibri" w:eastAsia="Times New Roman" w:hAnsi="Calibri" w:cs="Calibri"/>
                <w:color w:val="000000"/>
                <w:sz w:val="22"/>
                <w:szCs w:val="22"/>
              </w:rPr>
            </w:pPr>
            <w:del w:id="926" w:author="Bob Milius" w:date="2022-05-27T10:32:00Z">
              <w:r w:rsidRPr="007522E1" w:rsidDel="00CC77BA">
                <w:rPr>
                  <w:rFonts w:ascii="Calibri" w:eastAsia="Times New Roman" w:hAnsi="Calibri" w:cs="Calibri"/>
                  <w:color w:val="000000"/>
                  <w:sz w:val="22"/>
                  <w:szCs w:val="22"/>
                </w:rPr>
                <w:delText>Reticulocytes/100 erythrocytes in Blood by Manual</w:delText>
              </w:r>
            </w:del>
          </w:p>
        </w:tc>
      </w:tr>
    </w:tbl>
    <w:p w14:paraId="50368B14" w14:textId="77777777" w:rsidR="00D27344" w:rsidRDefault="00D27344" w:rsidP="00D27344">
      <w:r>
        <w:br w:type="page"/>
      </w:r>
    </w:p>
    <w:p w14:paraId="57826032" w14:textId="77777777" w:rsidR="00D27344" w:rsidRDefault="00D27344" w:rsidP="00D27344">
      <w:pPr>
        <w:pStyle w:val="Heading1"/>
      </w:pPr>
      <w:bookmarkStart w:id="927" w:name="_Toc104540152"/>
      <w:r>
        <w:lastRenderedPageBreak/>
        <w:t>Appendix 2: Frequently Asked Questions</w:t>
      </w:r>
      <w:bookmarkEnd w:id="927"/>
    </w:p>
    <w:p w14:paraId="3FB14783" w14:textId="77777777" w:rsidR="00D27344" w:rsidRDefault="00D27344" w:rsidP="00D27344"/>
    <w:p w14:paraId="0F115545" w14:textId="77777777" w:rsidR="00D27344" w:rsidRPr="00040277" w:rsidRDefault="00D27344" w:rsidP="00D27344">
      <w:pPr>
        <w:rPr>
          <w:rStyle w:val="IntenseEmphasis"/>
        </w:rPr>
      </w:pPr>
      <w:r w:rsidRPr="00040277">
        <w:rPr>
          <w:rStyle w:val="IntenseEmphasis"/>
        </w:rPr>
        <w:t xml:space="preserve">Can multiple patients be registered at the same time using the CRID Service API? </w:t>
      </w:r>
    </w:p>
    <w:p w14:paraId="2700E207" w14:textId="77777777" w:rsidR="00D27344" w:rsidRDefault="00D27344" w:rsidP="00D27344">
      <w:r>
        <w:t>No, the API currently supports one CRID registration at a time.</w:t>
      </w:r>
    </w:p>
    <w:p w14:paraId="67EBF597" w14:textId="77777777" w:rsidR="00D27344" w:rsidRDefault="00D27344" w:rsidP="00D27344"/>
    <w:p w14:paraId="623993E5" w14:textId="77777777" w:rsidR="00D27344" w:rsidRPr="00040277" w:rsidRDefault="00D27344" w:rsidP="00D27344">
      <w:pPr>
        <w:rPr>
          <w:rStyle w:val="IntenseEmphasis"/>
        </w:rPr>
      </w:pPr>
      <w:r w:rsidRPr="00040277">
        <w:rPr>
          <w:rStyle w:val="IntenseEmphasis"/>
        </w:rPr>
        <w:t xml:space="preserve">Can demographic data be changed, augmented, or updated using the CRID Service API? </w:t>
      </w:r>
    </w:p>
    <w:p w14:paraId="55EBA390" w14:textId="77777777" w:rsidR="00D27344" w:rsidRDefault="00D27344" w:rsidP="00D27344">
      <w:r>
        <w:t>No, contact CIBMTR to have the demographics data changed for a previously registered CRID</w:t>
      </w:r>
    </w:p>
    <w:p w14:paraId="4BEEB051" w14:textId="77777777" w:rsidR="00D27344" w:rsidRDefault="00D27344" w:rsidP="00D27344"/>
    <w:p w14:paraId="1EEEE793" w14:textId="77777777" w:rsidR="00D27344" w:rsidRPr="0024784C" w:rsidRDefault="00D27344" w:rsidP="00D27344">
      <w:pPr>
        <w:rPr>
          <w:rStyle w:val="IntenseEmphasis"/>
        </w:rPr>
      </w:pPr>
      <w:r w:rsidRPr="0024784C">
        <w:rPr>
          <w:rStyle w:val="IntenseEmphasis"/>
        </w:rPr>
        <w:t>What can I do if I forget the CRID for a particular patient?</w:t>
      </w:r>
    </w:p>
    <w:p w14:paraId="4E36A534" w14:textId="77777777" w:rsidR="00D27344" w:rsidRDefault="00D27344" w:rsidP="00D27344">
      <w:r>
        <w:t>Send the same PUT request to the CRID Service API with the same patient demographic information and the CRID Service API will return the corresponding CRID number for that patient.</w:t>
      </w:r>
    </w:p>
    <w:p w14:paraId="216C9B94" w14:textId="77777777" w:rsidR="00D27344" w:rsidRDefault="00D27344" w:rsidP="00D27344"/>
    <w:p w14:paraId="5E992E84" w14:textId="77777777" w:rsidR="00D27344" w:rsidRPr="0024784C" w:rsidRDefault="00D27344" w:rsidP="00D27344">
      <w:pPr>
        <w:rPr>
          <w:rStyle w:val="IntenseEmphasis"/>
        </w:rPr>
      </w:pPr>
      <w:r w:rsidRPr="0024784C">
        <w:rPr>
          <w:rStyle w:val="IntenseEmphasis"/>
        </w:rPr>
        <w:t xml:space="preserve">What are the FHIR resources that are supported by the Direct FHIR </w:t>
      </w:r>
      <w:r>
        <w:rPr>
          <w:rStyle w:val="IntenseEmphasis"/>
        </w:rPr>
        <w:t>s</w:t>
      </w:r>
      <w:r w:rsidRPr="0024784C">
        <w:rPr>
          <w:rStyle w:val="IntenseEmphasis"/>
        </w:rPr>
        <w:t>ervice API?</w:t>
      </w:r>
    </w:p>
    <w:p w14:paraId="359A6F2C" w14:textId="77777777" w:rsidR="00D27344" w:rsidRDefault="00D27344" w:rsidP="00D27344">
      <w:r>
        <w:t>Patient, Observation</w:t>
      </w:r>
    </w:p>
    <w:p w14:paraId="00A7B013" w14:textId="77777777" w:rsidR="00D27344" w:rsidRDefault="00D27344" w:rsidP="00D27344"/>
    <w:p w14:paraId="3C1A6826" w14:textId="77777777" w:rsidR="00D27344" w:rsidRPr="0024784C" w:rsidRDefault="00D27344" w:rsidP="00D27344">
      <w:pPr>
        <w:rPr>
          <w:rStyle w:val="IntenseEmphasis"/>
        </w:rPr>
      </w:pPr>
      <w:r w:rsidRPr="0024784C">
        <w:rPr>
          <w:rStyle w:val="IntenseEmphasis"/>
        </w:rPr>
        <w:t>What forms are currently supported for prepopulation?</w:t>
      </w:r>
    </w:p>
    <w:p w14:paraId="5C1A49D4" w14:textId="77777777" w:rsidR="00D27344" w:rsidRDefault="00D27344" w:rsidP="00D27344">
      <w:r>
        <w:t xml:space="preserve">The DTI program is engaging in prepopulating the data in Appendix 1 across all forms.  New supported data types will be supported approximately quarterly. </w:t>
      </w:r>
    </w:p>
    <w:p w14:paraId="778F2F04" w14:textId="77777777" w:rsidR="00D27344" w:rsidRDefault="00D27344" w:rsidP="00D27344"/>
    <w:p w14:paraId="4B0BA6F6" w14:textId="77777777" w:rsidR="00D27344" w:rsidRPr="0024784C" w:rsidRDefault="00D27344" w:rsidP="00D27344">
      <w:pPr>
        <w:rPr>
          <w:rStyle w:val="IntenseEmphasis"/>
        </w:rPr>
      </w:pPr>
      <w:r w:rsidRPr="0024784C">
        <w:rPr>
          <w:rStyle w:val="IntenseEmphasis"/>
        </w:rPr>
        <w:t>What if my lab data is not in the preferred unit of measure</w:t>
      </w:r>
      <w:r>
        <w:rPr>
          <w:rStyle w:val="IntenseEmphasis"/>
        </w:rPr>
        <w:t xml:space="preserve"> indicated on a form</w:t>
      </w:r>
      <w:r w:rsidRPr="0024784C">
        <w:rPr>
          <w:rStyle w:val="IntenseEmphasis"/>
        </w:rPr>
        <w:t xml:space="preserve">? </w:t>
      </w:r>
    </w:p>
    <w:p w14:paraId="1911049C" w14:textId="77777777" w:rsidR="00D27344" w:rsidRDefault="00D27344" w:rsidP="00D27344">
      <w:r>
        <w:t>You may choose to perform the unit/value conversion yourself prior to the data submission, or submit the data with the corresponding UCUM code, and the CIBMTR data translation engine will attempt to perform the conversion after submission.</w:t>
      </w:r>
    </w:p>
    <w:p w14:paraId="3CEA94F6" w14:textId="77777777" w:rsidR="00D27344" w:rsidRDefault="00D27344" w:rsidP="00D27344"/>
    <w:p w14:paraId="0E61755D" w14:textId="77777777" w:rsidR="00D27344" w:rsidRPr="009E5496" w:rsidRDefault="00D27344" w:rsidP="00D27344">
      <w:pPr>
        <w:rPr>
          <w:rStyle w:val="IntenseEmphasis"/>
        </w:rPr>
      </w:pPr>
      <w:r w:rsidRPr="009E5496">
        <w:rPr>
          <w:rStyle w:val="IntenseEmphasis"/>
        </w:rPr>
        <w:t>Can the Observation resources be submitted as a FHIR bundle?</w:t>
      </w:r>
    </w:p>
    <w:p w14:paraId="4BE03C03" w14:textId="77777777" w:rsidR="00D27344" w:rsidRPr="00AA20E8" w:rsidRDefault="00D27344" w:rsidP="00D27344">
      <w:pPr>
        <w:tabs>
          <w:tab w:val="left" w:pos="5054"/>
        </w:tabs>
      </w:pPr>
      <w:r>
        <w:t xml:space="preserve">Yes, transaction bundles are currently supported. </w:t>
      </w:r>
      <w:r>
        <w:tab/>
      </w:r>
    </w:p>
    <w:p w14:paraId="1AF78744" w14:textId="32A6F172" w:rsidR="001D36A7" w:rsidRDefault="001D36A7">
      <w:r>
        <w:br w:type="page"/>
      </w:r>
    </w:p>
    <w:p w14:paraId="37F277FF" w14:textId="5F46848A" w:rsidR="001D36A7" w:rsidRDefault="001D36A7" w:rsidP="001D36A7">
      <w:pPr>
        <w:pStyle w:val="Heading1"/>
      </w:pPr>
      <w:bookmarkStart w:id="928" w:name="_Toc104540153"/>
      <w:r>
        <w:lastRenderedPageBreak/>
        <w:t>Appendix 3: Example Code</w:t>
      </w:r>
      <w:bookmarkEnd w:id="928"/>
    </w:p>
    <w:p w14:paraId="1947C404" w14:textId="1430BF33" w:rsidR="009F4E0B" w:rsidRPr="00CD0293" w:rsidRDefault="009F4E0B" w:rsidP="001D36A7">
      <w:pPr>
        <w:rPr>
          <w:sz w:val="21"/>
          <w:szCs w:val="21"/>
        </w:rPr>
      </w:pPr>
    </w:p>
    <w:p w14:paraId="1BE32654" w14:textId="4C5E2155" w:rsidR="001D36A7" w:rsidRDefault="001D36A7" w:rsidP="00CD0293">
      <w:pPr>
        <w:pStyle w:val="Heading2"/>
      </w:pPr>
      <w:bookmarkStart w:id="929" w:name="_Toc104540154"/>
      <w:r>
        <w:t>Request Authorization Token</w:t>
      </w:r>
      <w:bookmarkEnd w:id="929"/>
    </w:p>
    <w:p w14:paraId="174278E6" w14:textId="4A821364" w:rsidR="001D36A7" w:rsidRDefault="001D36A7" w:rsidP="00CD0293">
      <w:pPr>
        <w:pStyle w:val="Heading4"/>
        <w:ind w:left="270"/>
      </w:pPr>
      <w:r>
        <w:t>Python</w:t>
      </w:r>
    </w:p>
    <w:p w14:paraId="7B43E986" w14:textId="7762AD24" w:rsidR="00D139C7"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roofErr w:type="gramStart"/>
      <w:r w:rsidRPr="00B43950">
        <w:rPr>
          <w:rFonts w:ascii="Consolas" w:hAnsi="Consolas" w:cs="Consolas"/>
          <w:sz w:val="16"/>
          <w:szCs w:val="16"/>
        </w:rPr>
        <w:t>#!/</w:t>
      </w:r>
      <w:proofErr w:type="gramEnd"/>
      <w:r w:rsidRPr="00B43950">
        <w:rPr>
          <w:rFonts w:ascii="Consolas" w:hAnsi="Consolas" w:cs="Consolas"/>
          <w:sz w:val="16"/>
          <w:szCs w:val="16"/>
        </w:rPr>
        <w:t>usr/bin/env python3</w:t>
      </w:r>
    </w:p>
    <w:p w14:paraId="1F993AD6" w14:textId="77777777" w:rsidR="00D139C7" w:rsidRPr="00B43950"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6C24C07B"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import requests</w:t>
      </w:r>
    </w:p>
    <w:p w14:paraId="58F91FF9"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from </w:t>
      </w:r>
      <w:proofErr w:type="gramStart"/>
      <w:r w:rsidRPr="00CD0293">
        <w:rPr>
          <w:rFonts w:ascii="Consolas" w:hAnsi="Consolas" w:cs="Consolas"/>
          <w:sz w:val="16"/>
          <w:szCs w:val="16"/>
        </w:rPr>
        <w:t>requests.auth</w:t>
      </w:r>
      <w:proofErr w:type="gramEnd"/>
      <w:r w:rsidRPr="00CD0293">
        <w:rPr>
          <w:rFonts w:ascii="Consolas" w:hAnsi="Consolas" w:cs="Consolas"/>
          <w:sz w:val="16"/>
          <w:szCs w:val="16"/>
        </w:rPr>
        <w:t xml:space="preserve"> import HTTPBasicAuth</w:t>
      </w:r>
    </w:p>
    <w:p w14:paraId="684C85DF"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5AB8A3DC"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clientId = '&lt;Application Client ID&gt;'</w:t>
      </w:r>
    </w:p>
    <w:p w14:paraId="787325AE"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clientSecret = '&lt;Appplication Client Secret&gt;'</w:t>
      </w:r>
    </w:p>
    <w:p w14:paraId="74798097"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serviceAccountUsername = '&lt;CIBMTR Service Account Username&gt;'</w:t>
      </w:r>
    </w:p>
    <w:p w14:paraId="74470EC6" w14:textId="018AA780" w:rsidR="001D36A7" w:rsidRPr="0080334F" w:rsidRDefault="001D36A7" w:rsidP="00F614EE">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serviceAccountPassword = '&lt;CIBMTR Service Account Password&gt;'</w:t>
      </w:r>
    </w:p>
    <w:p w14:paraId="3F489512" w14:textId="2C2CC24E" w:rsidR="0080334F" w:rsidRPr="00CD0293" w:rsidRDefault="0080334F"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80334F">
        <w:rPr>
          <w:rFonts w:ascii="Consolas" w:hAnsi="Consolas" w:cs="Consolas"/>
          <w:sz w:val="16"/>
          <w:szCs w:val="16"/>
        </w:rPr>
        <w:t>scope = '&lt;Application Scope&gt;'</w:t>
      </w:r>
    </w:p>
    <w:p w14:paraId="650EADC0"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7F2C8745"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headers = {'Content-Type': 'application/x-www-form-urlencoded', </w:t>
      </w:r>
    </w:p>
    <w:p w14:paraId="6A4E712D"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'Accept': 'application/json'}</w:t>
      </w:r>
    </w:p>
    <w:p w14:paraId="5E58C927"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0F29B609"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data = {'grant_type':'password', </w:t>
      </w:r>
    </w:p>
    <w:p w14:paraId="4E393B14" w14:textId="2E4FFBF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'scope':</w:t>
      </w:r>
      <w:r w:rsidR="0080334F">
        <w:rPr>
          <w:rFonts w:ascii="Consolas" w:hAnsi="Consolas" w:cs="Consolas"/>
          <w:sz w:val="16"/>
          <w:szCs w:val="16"/>
        </w:rPr>
        <w:t xml:space="preserve"> scope</w:t>
      </w:r>
      <w:r w:rsidRPr="00CD0293">
        <w:rPr>
          <w:rFonts w:ascii="Consolas" w:hAnsi="Consolas" w:cs="Consolas"/>
          <w:sz w:val="16"/>
          <w:szCs w:val="16"/>
        </w:rPr>
        <w:t xml:space="preserve">, </w:t>
      </w:r>
    </w:p>
    <w:p w14:paraId="049C56DF"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'username</w:t>
      </w:r>
      <w:proofErr w:type="gramStart"/>
      <w:r w:rsidRPr="00CD0293">
        <w:rPr>
          <w:rFonts w:ascii="Consolas" w:hAnsi="Consolas" w:cs="Consolas"/>
          <w:sz w:val="16"/>
          <w:szCs w:val="16"/>
        </w:rPr>
        <w:t>':serviceAccountUsername</w:t>
      </w:r>
      <w:proofErr w:type="gramEnd"/>
      <w:r w:rsidRPr="00CD0293">
        <w:rPr>
          <w:rFonts w:ascii="Consolas" w:hAnsi="Consolas" w:cs="Consolas"/>
          <w:sz w:val="16"/>
          <w:szCs w:val="16"/>
        </w:rPr>
        <w:t xml:space="preserve">, </w:t>
      </w:r>
    </w:p>
    <w:p w14:paraId="7CBD4C00"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'password</w:t>
      </w:r>
      <w:proofErr w:type="gramStart"/>
      <w:r w:rsidRPr="00CD0293">
        <w:rPr>
          <w:rFonts w:ascii="Consolas" w:hAnsi="Consolas" w:cs="Consolas"/>
          <w:sz w:val="16"/>
          <w:szCs w:val="16"/>
        </w:rPr>
        <w:t>':serviceAccountPassword</w:t>
      </w:r>
      <w:proofErr w:type="gramEnd"/>
      <w:r w:rsidRPr="00CD0293">
        <w:rPr>
          <w:rFonts w:ascii="Consolas" w:hAnsi="Consolas" w:cs="Consolas"/>
          <w:sz w:val="16"/>
          <w:szCs w:val="16"/>
        </w:rPr>
        <w:t>}</w:t>
      </w:r>
    </w:p>
    <w:p w14:paraId="0519958A"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418A7439"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r = </w:t>
      </w:r>
      <w:proofErr w:type="gramStart"/>
      <w:r w:rsidRPr="00CD0293">
        <w:rPr>
          <w:rFonts w:ascii="Consolas" w:hAnsi="Consolas" w:cs="Consolas"/>
          <w:sz w:val="16"/>
          <w:szCs w:val="16"/>
        </w:rPr>
        <w:t>requests.post(</w:t>
      </w:r>
      <w:proofErr w:type="gramEnd"/>
      <w:r w:rsidRPr="00CD0293">
        <w:rPr>
          <w:rFonts w:ascii="Consolas" w:hAnsi="Consolas" w:cs="Consolas"/>
          <w:sz w:val="16"/>
          <w:szCs w:val="16"/>
        </w:rPr>
        <w:t>'https://nmdp.oktapreview.com/oauth2/ausaexcazhLhxKnJs0h7/v1/token',</w:t>
      </w:r>
    </w:p>
    <w:p w14:paraId="7799852C"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auth=</w:t>
      </w:r>
      <w:proofErr w:type="gramStart"/>
      <w:r w:rsidRPr="00CD0293">
        <w:rPr>
          <w:rFonts w:ascii="Consolas" w:hAnsi="Consolas" w:cs="Consolas"/>
          <w:sz w:val="16"/>
          <w:szCs w:val="16"/>
        </w:rPr>
        <w:t>HTTPBasicAuth(</w:t>
      </w:r>
      <w:proofErr w:type="gramEnd"/>
      <w:r w:rsidRPr="00CD0293">
        <w:rPr>
          <w:rFonts w:ascii="Consolas" w:hAnsi="Consolas" w:cs="Consolas"/>
          <w:sz w:val="16"/>
          <w:szCs w:val="16"/>
        </w:rPr>
        <w:t>clientId, clientSecret),</w:t>
      </w:r>
    </w:p>
    <w:p w14:paraId="5796DA5A"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data=data,</w:t>
      </w:r>
    </w:p>
    <w:p w14:paraId="514381CA"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headers=headers)</w:t>
      </w:r>
    </w:p>
    <w:p w14:paraId="25D70D15"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461DAB48"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accessToken = </w:t>
      </w:r>
      <w:proofErr w:type="gramStart"/>
      <w:r w:rsidRPr="00CD0293">
        <w:rPr>
          <w:rFonts w:ascii="Consolas" w:hAnsi="Consolas" w:cs="Consolas"/>
          <w:sz w:val="16"/>
          <w:szCs w:val="16"/>
        </w:rPr>
        <w:t>r.json</w:t>
      </w:r>
      <w:proofErr w:type="gramEnd"/>
      <w:r w:rsidRPr="00CD0293">
        <w:rPr>
          <w:rFonts w:ascii="Consolas" w:hAnsi="Consolas" w:cs="Consolas"/>
          <w:sz w:val="16"/>
          <w:szCs w:val="16"/>
        </w:rPr>
        <w:t>()["access_token"]</w:t>
      </w:r>
    </w:p>
    <w:p w14:paraId="7B40BC06" w14:textId="77777777" w:rsidR="001D36A7" w:rsidRPr="00CD0293" w:rsidRDefault="001D36A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print(accessToken)</w:t>
      </w:r>
    </w:p>
    <w:p w14:paraId="7D7A2E55" w14:textId="77777777" w:rsidR="001D36A7" w:rsidRDefault="001D36A7" w:rsidP="001D36A7"/>
    <w:p w14:paraId="53507255" w14:textId="2618496C" w:rsidR="001D36A7" w:rsidRDefault="00AB6FED" w:rsidP="00CD0293">
      <w:pPr>
        <w:ind w:left="270"/>
        <w:rPr>
          <w:rFonts w:asciiTheme="majorHAnsi" w:eastAsiaTheme="majorEastAsia" w:hAnsiTheme="majorHAnsi" w:cstheme="majorBidi"/>
          <w:i/>
          <w:iCs/>
          <w:color w:val="2F5496" w:themeColor="accent1" w:themeShade="BF"/>
        </w:rPr>
      </w:pPr>
      <w:r>
        <w:rPr>
          <w:rFonts w:ascii="Consolas" w:eastAsiaTheme="majorEastAsia" w:hAnsi="Consolas" w:cs="Consolas"/>
          <w:i/>
          <w:iCs/>
          <w:color w:val="2F5496" w:themeColor="accent1" w:themeShade="BF"/>
        </w:rPr>
        <w:t>b</w:t>
      </w:r>
      <w:r w:rsidR="001D36A7" w:rsidRPr="00CD0293">
        <w:rPr>
          <w:rFonts w:ascii="Consolas" w:eastAsiaTheme="majorEastAsia" w:hAnsi="Consolas" w:cs="Consolas"/>
          <w:i/>
          <w:iCs/>
          <w:color w:val="2F5496" w:themeColor="accent1" w:themeShade="BF"/>
        </w:rPr>
        <w:t>ash</w:t>
      </w:r>
      <w:r w:rsidR="001D36A7" w:rsidRPr="00CD0293">
        <w:rPr>
          <w:rFonts w:asciiTheme="majorHAnsi" w:eastAsiaTheme="majorEastAsia" w:hAnsiTheme="majorHAnsi" w:cstheme="majorBidi"/>
          <w:i/>
          <w:iCs/>
          <w:color w:val="2F5496" w:themeColor="accent1" w:themeShade="BF"/>
        </w:rPr>
        <w:t xml:space="preserve"> script using </w:t>
      </w:r>
      <w:r w:rsidR="001D36A7" w:rsidRPr="00CD0293">
        <w:rPr>
          <w:rFonts w:ascii="Consolas" w:eastAsiaTheme="majorEastAsia" w:hAnsi="Consolas" w:cs="Consolas"/>
          <w:i/>
          <w:iCs/>
          <w:color w:val="2F5496" w:themeColor="accent1" w:themeShade="BF"/>
        </w:rPr>
        <w:t>curl</w:t>
      </w:r>
      <w:r w:rsidR="0080334F">
        <w:rPr>
          <w:rFonts w:asciiTheme="majorHAnsi" w:eastAsiaTheme="majorEastAsia" w:hAnsiTheme="majorHAnsi" w:cstheme="majorBidi"/>
          <w:i/>
          <w:iCs/>
          <w:color w:val="2F5496" w:themeColor="accent1" w:themeShade="BF"/>
        </w:rPr>
        <w:t xml:space="preserve">, </w:t>
      </w:r>
      <w:r w:rsidR="0080334F" w:rsidRPr="00CD0293">
        <w:rPr>
          <w:rFonts w:asciiTheme="majorHAnsi" w:eastAsiaTheme="majorEastAsia" w:hAnsiTheme="majorHAnsi" w:cstheme="majorBidi"/>
          <w:b/>
          <w:bCs/>
          <w:i/>
          <w:iCs/>
          <w:color w:val="2F5496" w:themeColor="accent1" w:themeShade="BF"/>
        </w:rPr>
        <w:t>base64</w:t>
      </w:r>
      <w:r w:rsidR="0080334F">
        <w:rPr>
          <w:rFonts w:asciiTheme="majorHAnsi" w:eastAsiaTheme="majorEastAsia" w:hAnsiTheme="majorHAnsi" w:cstheme="majorBidi"/>
          <w:i/>
          <w:iCs/>
          <w:color w:val="2F5496" w:themeColor="accent1" w:themeShade="BF"/>
        </w:rPr>
        <w:t>, and</w:t>
      </w:r>
      <w:r>
        <w:rPr>
          <w:rFonts w:asciiTheme="majorHAnsi" w:eastAsiaTheme="majorEastAsia" w:hAnsiTheme="majorHAnsi" w:cstheme="majorBidi"/>
          <w:i/>
          <w:iCs/>
          <w:color w:val="2F5496" w:themeColor="accent1" w:themeShade="BF"/>
        </w:rPr>
        <w:t xml:space="preserve"> </w:t>
      </w:r>
      <w:r w:rsidRPr="00CD0293">
        <w:rPr>
          <w:rFonts w:ascii="Consolas" w:eastAsiaTheme="majorEastAsia" w:hAnsi="Consolas" w:cs="Consolas"/>
          <w:i/>
          <w:iCs/>
          <w:color w:val="2F5496" w:themeColor="accent1" w:themeShade="BF"/>
        </w:rPr>
        <w:t>jq</w:t>
      </w:r>
    </w:p>
    <w:p w14:paraId="7C45CF88" w14:textId="77777777"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roofErr w:type="gramStart"/>
      <w:r w:rsidRPr="00CD0293">
        <w:rPr>
          <w:rFonts w:ascii="Consolas" w:hAnsi="Consolas" w:cs="Consolas"/>
          <w:sz w:val="16"/>
          <w:szCs w:val="16"/>
        </w:rPr>
        <w:t>#!/</w:t>
      </w:r>
      <w:proofErr w:type="gramEnd"/>
      <w:r w:rsidRPr="00CD0293">
        <w:rPr>
          <w:rFonts w:ascii="Consolas" w:hAnsi="Consolas" w:cs="Consolas"/>
          <w:sz w:val="16"/>
          <w:szCs w:val="16"/>
        </w:rPr>
        <w:t>bin/bash</w:t>
      </w:r>
    </w:p>
    <w:p w14:paraId="1D379715" w14:textId="11B1A309"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username='</w:t>
      </w:r>
      <w:r w:rsidR="0080334F">
        <w:rPr>
          <w:rFonts w:ascii="Consolas" w:hAnsi="Consolas" w:cs="Consolas"/>
          <w:sz w:val="16"/>
          <w:szCs w:val="16"/>
        </w:rPr>
        <w:t>&lt;</w:t>
      </w:r>
      <w:r w:rsidRPr="00CD0293">
        <w:rPr>
          <w:rFonts w:ascii="Consolas" w:hAnsi="Consolas" w:cs="Consolas"/>
          <w:color w:val="000000" w:themeColor="text1"/>
          <w:sz w:val="16"/>
          <w:szCs w:val="16"/>
        </w:rPr>
        <w:t>CIBMTR Service Account Username</w:t>
      </w:r>
      <w:r w:rsidR="0080334F">
        <w:rPr>
          <w:rFonts w:ascii="Consolas" w:hAnsi="Consolas" w:cs="Consolas"/>
          <w:color w:val="000000" w:themeColor="text1"/>
          <w:sz w:val="16"/>
          <w:szCs w:val="16"/>
        </w:rPr>
        <w:t>&gt;</w:t>
      </w:r>
      <w:r w:rsidRPr="00CD0293">
        <w:rPr>
          <w:rFonts w:ascii="Consolas" w:hAnsi="Consolas" w:cs="Consolas"/>
          <w:sz w:val="16"/>
          <w:szCs w:val="16"/>
        </w:rPr>
        <w:t>'</w:t>
      </w:r>
    </w:p>
    <w:p w14:paraId="78ABD213" w14:textId="66C844DE"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password='CIBMTR Service Account Password</w:t>
      </w:r>
      <w:r w:rsidR="0080334F">
        <w:rPr>
          <w:rFonts w:ascii="Consolas" w:hAnsi="Consolas" w:cs="Consolas"/>
          <w:sz w:val="16"/>
          <w:szCs w:val="16"/>
        </w:rPr>
        <w:t>&gt;</w:t>
      </w:r>
      <w:r w:rsidRPr="00CD0293">
        <w:rPr>
          <w:rFonts w:ascii="Consolas" w:hAnsi="Consolas" w:cs="Consolas"/>
          <w:sz w:val="16"/>
          <w:szCs w:val="16"/>
        </w:rPr>
        <w:t>'</w:t>
      </w:r>
    </w:p>
    <w:p w14:paraId="72A70DBF" w14:textId="3FE2152B"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clientid='</w:t>
      </w:r>
      <w:r w:rsidR="0080334F">
        <w:rPr>
          <w:rFonts w:ascii="Consolas" w:hAnsi="Consolas" w:cs="Consolas"/>
          <w:sz w:val="16"/>
          <w:szCs w:val="16"/>
        </w:rPr>
        <w:t>&lt;</w:t>
      </w:r>
      <w:r w:rsidRPr="00CD0293">
        <w:rPr>
          <w:rFonts w:ascii="Consolas" w:hAnsi="Consolas" w:cs="Consolas"/>
          <w:sz w:val="16"/>
          <w:szCs w:val="16"/>
        </w:rPr>
        <w:t>Application Client ID</w:t>
      </w:r>
      <w:r w:rsidR="0080334F">
        <w:rPr>
          <w:rFonts w:ascii="Consolas" w:hAnsi="Consolas" w:cs="Consolas"/>
          <w:sz w:val="16"/>
          <w:szCs w:val="16"/>
        </w:rPr>
        <w:t>&gt;</w:t>
      </w:r>
      <w:r w:rsidRPr="00CD0293">
        <w:rPr>
          <w:rFonts w:ascii="Consolas" w:hAnsi="Consolas" w:cs="Consolas"/>
          <w:sz w:val="16"/>
          <w:szCs w:val="16"/>
        </w:rPr>
        <w:t>'</w:t>
      </w:r>
    </w:p>
    <w:p w14:paraId="0DC7597E" w14:textId="5F52DC6D"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clientsecret='</w:t>
      </w:r>
      <w:r w:rsidR="0080334F">
        <w:rPr>
          <w:rFonts w:ascii="Consolas" w:hAnsi="Consolas" w:cs="Consolas"/>
          <w:sz w:val="16"/>
          <w:szCs w:val="16"/>
        </w:rPr>
        <w:t>&lt;</w:t>
      </w:r>
      <w:r w:rsidRPr="00CD0293">
        <w:rPr>
          <w:rFonts w:ascii="Consolas" w:hAnsi="Consolas" w:cs="Consolas"/>
          <w:sz w:val="16"/>
          <w:szCs w:val="16"/>
        </w:rPr>
        <w:t>Application Client Secret</w:t>
      </w:r>
      <w:r w:rsidR="0080334F">
        <w:rPr>
          <w:rFonts w:ascii="Consolas" w:hAnsi="Consolas" w:cs="Consolas"/>
          <w:sz w:val="16"/>
          <w:szCs w:val="16"/>
        </w:rPr>
        <w:t>&gt;</w:t>
      </w:r>
      <w:r w:rsidRPr="00CD0293">
        <w:rPr>
          <w:rFonts w:ascii="Consolas" w:hAnsi="Consolas" w:cs="Consolas"/>
          <w:sz w:val="16"/>
          <w:szCs w:val="16"/>
        </w:rPr>
        <w:t>'</w:t>
      </w:r>
    </w:p>
    <w:p w14:paraId="33C0E90D" w14:textId="08DF1838" w:rsidR="00AB6FED" w:rsidRPr="00CD0293" w:rsidRDefault="0080334F"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80334F">
        <w:rPr>
          <w:rFonts w:ascii="Consolas" w:hAnsi="Consolas" w:cs="Consolas"/>
          <w:sz w:val="16"/>
          <w:szCs w:val="16"/>
        </w:rPr>
        <w:t>client</w:t>
      </w:r>
      <w:r w:rsidR="00AB6FED" w:rsidRPr="00CD0293">
        <w:rPr>
          <w:rFonts w:ascii="Consolas" w:hAnsi="Consolas" w:cs="Consolas"/>
          <w:sz w:val="16"/>
          <w:szCs w:val="16"/>
        </w:rPr>
        <w:t>scope='</w:t>
      </w:r>
      <w:r>
        <w:rPr>
          <w:rFonts w:ascii="Consolas" w:hAnsi="Consolas" w:cs="Consolas"/>
          <w:sz w:val="16"/>
          <w:szCs w:val="16"/>
        </w:rPr>
        <w:t>&lt;</w:t>
      </w:r>
      <w:r w:rsidR="00AB6FED" w:rsidRPr="00CD0293">
        <w:rPr>
          <w:rFonts w:ascii="Consolas" w:hAnsi="Consolas" w:cs="Consolas"/>
          <w:sz w:val="16"/>
          <w:szCs w:val="16"/>
        </w:rPr>
        <w:t>Application Scope</w:t>
      </w:r>
      <w:r>
        <w:rPr>
          <w:rFonts w:ascii="Consolas" w:hAnsi="Consolas" w:cs="Consolas"/>
          <w:sz w:val="16"/>
          <w:szCs w:val="16"/>
        </w:rPr>
        <w:t>&gt;</w:t>
      </w:r>
      <w:r w:rsidR="00AB6FED" w:rsidRPr="00CD0293">
        <w:rPr>
          <w:rFonts w:ascii="Consolas" w:hAnsi="Consolas" w:cs="Consolas"/>
          <w:sz w:val="16"/>
          <w:szCs w:val="16"/>
        </w:rPr>
        <w:t>'</w:t>
      </w:r>
    </w:p>
    <w:p w14:paraId="3E5B9FA6" w14:textId="77777777"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5C087427" w14:textId="77777777"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auth_string="Basic $(echo -n ${clientId</w:t>
      </w:r>
      <w:proofErr w:type="gramStart"/>
      <w:r w:rsidRPr="00CD0293">
        <w:rPr>
          <w:rFonts w:ascii="Consolas" w:hAnsi="Consolas" w:cs="Consolas"/>
          <w:sz w:val="16"/>
          <w:szCs w:val="16"/>
        </w:rPr>
        <w:t>}:$</w:t>
      </w:r>
      <w:proofErr w:type="gramEnd"/>
      <w:r w:rsidRPr="00CD0293">
        <w:rPr>
          <w:rFonts w:ascii="Consolas" w:hAnsi="Consolas" w:cs="Consolas"/>
          <w:sz w:val="16"/>
          <w:szCs w:val="16"/>
        </w:rPr>
        <w:t>{clientSecret}|base64)"</w:t>
      </w:r>
    </w:p>
    <w:p w14:paraId="4B5CD5A2" w14:textId="77777777"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437C7D0C" w14:textId="77777777"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curl -s --location \</w:t>
      </w:r>
    </w:p>
    <w:p w14:paraId="19D5FCFE" w14:textId="77777777"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--request POST 'https://nmdp.oktapreview.com/oauth2/ausaexcazhlhxknjs0h7/v1/token' \</w:t>
      </w:r>
    </w:p>
    <w:p w14:paraId="415768A0" w14:textId="77777777"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--header 'Accept: application/json' \</w:t>
      </w:r>
    </w:p>
    <w:p w14:paraId="51559F7C" w14:textId="77777777"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--header 'Content-Type: application/x-www-form-urlencoded' \</w:t>
      </w:r>
    </w:p>
    <w:p w14:paraId="5CD43E53" w14:textId="77777777"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--header "Authorization: ${auth_string}" \</w:t>
      </w:r>
    </w:p>
    <w:p w14:paraId="5567CDAB" w14:textId="77777777"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--data-urlencode "grant_type=password" \</w:t>
      </w:r>
    </w:p>
    <w:p w14:paraId="0A49F8F5" w14:textId="77777777"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--data-urlencode "scope=${clientScope}" \</w:t>
      </w:r>
    </w:p>
    <w:p w14:paraId="52E08EB1" w14:textId="77777777"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--data-urlencode "username=${username}" \</w:t>
      </w:r>
    </w:p>
    <w:p w14:paraId="0BCF0547" w14:textId="77777777" w:rsidR="00AB6FED"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--data-urlencode "password=${password}" \</w:t>
      </w:r>
    </w:p>
    <w:p w14:paraId="284FB7C4" w14:textId="200A3AA1" w:rsidR="007268F4" w:rsidRPr="00CD0293" w:rsidRDefault="00AB6FED"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jq -r </w:t>
      </w:r>
      <w:proofErr w:type="gramStart"/>
      <w:r w:rsidRPr="00CD0293">
        <w:rPr>
          <w:rFonts w:ascii="Consolas" w:hAnsi="Consolas" w:cs="Consolas"/>
          <w:sz w:val="16"/>
          <w:szCs w:val="16"/>
        </w:rPr>
        <w:t>'.access</w:t>
      </w:r>
      <w:proofErr w:type="gramEnd"/>
      <w:r w:rsidRPr="00CD0293">
        <w:rPr>
          <w:rFonts w:ascii="Consolas" w:hAnsi="Consolas" w:cs="Consolas"/>
          <w:sz w:val="16"/>
          <w:szCs w:val="16"/>
        </w:rPr>
        <w:t>_token'</w:t>
      </w:r>
    </w:p>
    <w:p w14:paraId="59C2E35F" w14:textId="77777777" w:rsidR="001D36A7" w:rsidRPr="001D36A7" w:rsidRDefault="001D36A7" w:rsidP="00CD0293"/>
    <w:p w14:paraId="77369BD2" w14:textId="77777777" w:rsidR="00157281" w:rsidRDefault="00157281">
      <w:pPr>
        <w:rPr>
          <w:rFonts w:asciiTheme="majorHAnsi" w:eastAsiaTheme="majorEastAsia" w:hAnsiTheme="majorHAnsi" w:cstheme="majorBidi"/>
          <w:i/>
          <w:color w:val="2F5496" w:themeColor="accent1" w:themeShade="BF"/>
          <w:sz w:val="26"/>
          <w:szCs w:val="26"/>
        </w:rPr>
      </w:pPr>
      <w:r>
        <w:br w:type="page"/>
      </w:r>
    </w:p>
    <w:p w14:paraId="49896B9E" w14:textId="0CB3CCE7" w:rsidR="00682662" w:rsidRDefault="00157281" w:rsidP="00157281">
      <w:pPr>
        <w:pStyle w:val="Heading2"/>
      </w:pPr>
      <w:bookmarkStart w:id="930" w:name="_Toc104540155"/>
      <w:r>
        <w:lastRenderedPageBreak/>
        <w:t>CRID Lookup/Registration</w:t>
      </w:r>
      <w:bookmarkEnd w:id="930"/>
    </w:p>
    <w:p w14:paraId="68C86706" w14:textId="2C41FC89" w:rsidR="009E29FB" w:rsidRDefault="009E29FB" w:rsidP="00CD0293">
      <w:pPr>
        <w:pStyle w:val="Heading4"/>
        <w:ind w:left="270"/>
      </w:pPr>
      <w:r>
        <w:t xml:space="preserve">Python </w:t>
      </w:r>
    </w:p>
    <w:p w14:paraId="5FCABF56" w14:textId="77777777" w:rsidR="00D139C7" w:rsidRPr="00D139C7"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roofErr w:type="gramStart"/>
      <w:r w:rsidRPr="00D139C7">
        <w:rPr>
          <w:rFonts w:ascii="Consolas" w:hAnsi="Consolas" w:cs="Consolas"/>
          <w:sz w:val="16"/>
          <w:szCs w:val="16"/>
        </w:rPr>
        <w:t>#!/</w:t>
      </w:r>
      <w:proofErr w:type="gramEnd"/>
      <w:r w:rsidRPr="00D139C7">
        <w:rPr>
          <w:rFonts w:ascii="Consolas" w:hAnsi="Consolas" w:cs="Consolas"/>
          <w:sz w:val="16"/>
          <w:szCs w:val="16"/>
        </w:rPr>
        <w:t>usr/bin/env python3</w:t>
      </w:r>
    </w:p>
    <w:p w14:paraId="001B3703" w14:textId="77777777" w:rsidR="00D139C7" w:rsidRPr="00D139C7"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2F1A2FBA" w14:textId="77777777" w:rsidR="00D139C7" w:rsidRPr="00D139C7"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D139C7">
        <w:rPr>
          <w:rFonts w:ascii="Consolas" w:hAnsi="Consolas" w:cs="Consolas"/>
          <w:sz w:val="16"/>
          <w:szCs w:val="16"/>
        </w:rPr>
        <w:t>import json</w:t>
      </w:r>
    </w:p>
    <w:p w14:paraId="1AA5D0E9" w14:textId="77777777" w:rsidR="00D139C7" w:rsidRPr="00D139C7"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D139C7">
        <w:rPr>
          <w:rFonts w:ascii="Consolas" w:hAnsi="Consolas" w:cs="Consolas"/>
          <w:sz w:val="16"/>
          <w:szCs w:val="16"/>
        </w:rPr>
        <w:t>import requests</w:t>
      </w:r>
    </w:p>
    <w:p w14:paraId="664C3071" w14:textId="5F4DCC60" w:rsidR="00D139C7" w:rsidRDefault="00D139C7" w:rsidP="0080334F">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D139C7">
        <w:rPr>
          <w:rFonts w:ascii="Consolas" w:hAnsi="Consolas" w:cs="Consolas"/>
          <w:sz w:val="16"/>
          <w:szCs w:val="16"/>
        </w:rPr>
        <w:t>from pathlib import Path</w:t>
      </w:r>
    </w:p>
    <w:p w14:paraId="46A66B72" w14:textId="77777777" w:rsidR="009F4E0B" w:rsidRPr="00D139C7" w:rsidRDefault="009F4E0B"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1CAA9100" w14:textId="03DD26E2" w:rsidR="009F4E0B" w:rsidRDefault="009F4E0B" w:rsidP="0080334F">
      <w:pPr>
        <w:pBdr>
          <w:top w:val="single" w:sz="4" w:space="1" w:color="auto"/>
          <w:left w:val="single" w:sz="4" w:space="4" w:color="auto"/>
          <w:bottom w:val="single" w:sz="4" w:space="1" w:color="auto"/>
          <w:right w:val="single" w:sz="4" w:space="4" w:color="auto"/>
        </w:pBdr>
        <w:ind w:left="720" w:hanging="360"/>
        <w:rPr>
          <w:rFonts w:ascii="Consolas" w:hAnsi="Consolas" w:cs="Consolas"/>
          <w:sz w:val="16"/>
          <w:szCs w:val="16"/>
        </w:rPr>
      </w:pPr>
      <w:r>
        <w:rPr>
          <w:rFonts w:ascii="Consolas" w:hAnsi="Consolas" w:cs="Consolas"/>
          <w:sz w:val="16"/>
          <w:szCs w:val="16"/>
        </w:rPr>
        <w:t xml:space="preserve"># Replace patient variable with your patient demographic data. </w:t>
      </w:r>
    </w:p>
    <w:p w14:paraId="445978D3" w14:textId="73156E26" w:rsidR="00D139C7" w:rsidRPr="00D139C7" w:rsidRDefault="009F4E0B" w:rsidP="00CD0293">
      <w:pPr>
        <w:pBdr>
          <w:top w:val="single" w:sz="4" w:space="1" w:color="auto"/>
          <w:left w:val="single" w:sz="4" w:space="4" w:color="auto"/>
          <w:bottom w:val="single" w:sz="4" w:space="1" w:color="auto"/>
          <w:right w:val="single" w:sz="4" w:space="4" w:color="auto"/>
        </w:pBdr>
        <w:ind w:left="720" w:hanging="360"/>
        <w:rPr>
          <w:rFonts w:ascii="Consolas" w:hAnsi="Consolas" w:cs="Consolas"/>
          <w:sz w:val="16"/>
          <w:szCs w:val="16"/>
        </w:rPr>
      </w:pPr>
      <w:r>
        <w:rPr>
          <w:rFonts w:ascii="Consolas" w:hAnsi="Consolas" w:cs="Consolas"/>
          <w:sz w:val="16"/>
          <w:szCs w:val="16"/>
        </w:rPr>
        <w:t># Below is just an example.</w:t>
      </w:r>
    </w:p>
    <w:p w14:paraId="377D107E" w14:textId="77777777" w:rsidR="00D139C7" w:rsidRPr="0080334F"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D139C7">
        <w:rPr>
          <w:rFonts w:ascii="Consolas" w:hAnsi="Consolas" w:cs="Consolas"/>
          <w:sz w:val="16"/>
          <w:szCs w:val="16"/>
        </w:rPr>
        <w:t xml:space="preserve">patient </w:t>
      </w:r>
      <w:r w:rsidRPr="0080334F">
        <w:rPr>
          <w:rFonts w:ascii="Consolas" w:hAnsi="Consolas" w:cs="Consolas"/>
          <w:sz w:val="16"/>
          <w:szCs w:val="16"/>
        </w:rPr>
        <w:t>= {</w:t>
      </w:r>
    </w:p>
    <w:p w14:paraId="53EE8372" w14:textId="77777777" w:rsidR="00D139C7" w:rsidRPr="0080334F"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80334F">
        <w:rPr>
          <w:rFonts w:ascii="Consolas" w:hAnsi="Consolas" w:cs="Consolas"/>
          <w:sz w:val="16"/>
          <w:szCs w:val="16"/>
        </w:rPr>
        <w:t xml:space="preserve">    "ccn": "12002",</w:t>
      </w:r>
    </w:p>
    <w:p w14:paraId="003585CF" w14:textId="77777777" w:rsidR="00D139C7" w:rsidRPr="0080334F"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80334F">
        <w:rPr>
          <w:rFonts w:ascii="Consolas" w:hAnsi="Consolas" w:cs="Consolas"/>
          <w:sz w:val="16"/>
          <w:szCs w:val="16"/>
        </w:rPr>
        <w:t xml:space="preserve">    "patient": {</w:t>
      </w:r>
    </w:p>
    <w:p w14:paraId="205AFE10" w14:textId="77777777" w:rsidR="00D139C7" w:rsidRPr="0080334F"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80334F">
        <w:rPr>
          <w:rFonts w:ascii="Consolas" w:hAnsi="Consolas" w:cs="Consolas"/>
          <w:sz w:val="16"/>
          <w:szCs w:val="16"/>
        </w:rPr>
        <w:t xml:space="preserve">        "firstName": "Steve",</w:t>
      </w:r>
    </w:p>
    <w:p w14:paraId="5DD17791" w14:textId="77777777" w:rsidR="00D139C7" w:rsidRPr="0080334F"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80334F">
        <w:rPr>
          <w:rFonts w:ascii="Consolas" w:hAnsi="Consolas" w:cs="Consolas"/>
          <w:sz w:val="16"/>
          <w:szCs w:val="16"/>
        </w:rPr>
        <w:t xml:space="preserve">        "lastName": "Rogers",</w:t>
      </w:r>
    </w:p>
    <w:p w14:paraId="47E4D00A" w14:textId="77777777" w:rsidR="00D139C7" w:rsidRPr="0080334F"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80334F">
        <w:rPr>
          <w:rFonts w:ascii="Consolas" w:hAnsi="Consolas" w:cs="Consolas"/>
          <w:sz w:val="16"/>
          <w:szCs w:val="16"/>
        </w:rPr>
        <w:t xml:space="preserve">        "birthDate": "1925-07-04",</w:t>
      </w:r>
    </w:p>
    <w:p w14:paraId="300DEBB9" w14:textId="77777777" w:rsidR="00D139C7" w:rsidRPr="0080334F"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80334F">
        <w:rPr>
          <w:rFonts w:ascii="Consolas" w:hAnsi="Consolas" w:cs="Consolas"/>
          <w:sz w:val="16"/>
          <w:szCs w:val="16"/>
        </w:rPr>
        <w:t xml:space="preserve">        "gender": "M",</w:t>
      </w:r>
    </w:p>
    <w:p w14:paraId="2118D4C0" w14:textId="77777777" w:rsidR="00D139C7" w:rsidRPr="0080334F"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80334F">
        <w:rPr>
          <w:rFonts w:ascii="Consolas" w:hAnsi="Consolas" w:cs="Consolas"/>
          <w:sz w:val="16"/>
          <w:szCs w:val="16"/>
        </w:rPr>
        <w:t xml:space="preserve">        "ssn": "098-76-5432",</w:t>
      </w:r>
    </w:p>
    <w:p w14:paraId="50A69A99" w14:textId="77777777" w:rsidR="00D139C7" w:rsidRPr="0080334F"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80334F">
        <w:rPr>
          <w:rFonts w:ascii="Consolas" w:hAnsi="Consolas" w:cs="Consolas"/>
          <w:sz w:val="16"/>
          <w:szCs w:val="16"/>
        </w:rPr>
        <w:t xml:space="preserve">        "race": ['2106-3'],</w:t>
      </w:r>
    </w:p>
    <w:p w14:paraId="2285B90C" w14:textId="77777777" w:rsidR="00D139C7" w:rsidRPr="0080334F"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80334F">
        <w:rPr>
          <w:rFonts w:ascii="Consolas" w:hAnsi="Consolas" w:cs="Consolas"/>
          <w:sz w:val="16"/>
          <w:szCs w:val="16"/>
        </w:rPr>
        <w:t xml:space="preserve">        "ethnicity": "UNK"</w:t>
      </w:r>
    </w:p>
    <w:p w14:paraId="7F18D68D" w14:textId="77777777" w:rsidR="00D139C7" w:rsidRPr="0080334F"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80334F">
        <w:rPr>
          <w:rFonts w:ascii="Consolas" w:hAnsi="Consolas" w:cs="Consolas"/>
          <w:sz w:val="16"/>
          <w:szCs w:val="16"/>
        </w:rPr>
        <w:t xml:space="preserve">    }</w:t>
      </w:r>
    </w:p>
    <w:p w14:paraId="76EBCD37" w14:textId="77777777" w:rsidR="00D139C7" w:rsidRPr="00D139C7"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80334F">
        <w:rPr>
          <w:rFonts w:ascii="Consolas" w:hAnsi="Consolas" w:cs="Consolas"/>
          <w:sz w:val="16"/>
          <w:szCs w:val="16"/>
        </w:rPr>
        <w:t>}</w:t>
      </w:r>
    </w:p>
    <w:p w14:paraId="4F2CA9B2" w14:textId="3002D60D" w:rsidR="00D139C7" w:rsidRPr="00D139C7"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D139C7">
        <w:rPr>
          <w:rFonts w:ascii="Consolas" w:hAnsi="Consolas" w:cs="Consolas"/>
          <w:sz w:val="16"/>
          <w:szCs w:val="16"/>
        </w:rPr>
        <w:t>tokenfile = Path('token.txt</w:t>
      </w:r>
      <w:proofErr w:type="gramStart"/>
      <w:r w:rsidRPr="00D139C7">
        <w:rPr>
          <w:rFonts w:ascii="Consolas" w:hAnsi="Consolas" w:cs="Consolas"/>
          <w:sz w:val="16"/>
          <w:szCs w:val="16"/>
        </w:rPr>
        <w:t>')  #</w:t>
      </w:r>
      <w:proofErr w:type="gramEnd"/>
      <w:r w:rsidRPr="00D139C7">
        <w:rPr>
          <w:rFonts w:ascii="Consolas" w:hAnsi="Consolas" w:cs="Consolas"/>
          <w:sz w:val="16"/>
          <w:szCs w:val="16"/>
        </w:rPr>
        <w:t xml:space="preserve"> Bearer token was</w:t>
      </w:r>
      <w:r w:rsidR="00FB25D5">
        <w:rPr>
          <w:rFonts w:ascii="Consolas" w:hAnsi="Consolas" w:cs="Consolas"/>
          <w:sz w:val="16"/>
          <w:szCs w:val="16"/>
        </w:rPr>
        <w:t xml:space="preserve"> previously</w:t>
      </w:r>
      <w:r w:rsidRPr="00D139C7">
        <w:rPr>
          <w:rFonts w:ascii="Consolas" w:hAnsi="Consolas" w:cs="Consolas"/>
          <w:sz w:val="16"/>
          <w:szCs w:val="16"/>
        </w:rPr>
        <w:t xml:space="preserve"> captured in token.txt</w:t>
      </w:r>
    </w:p>
    <w:p w14:paraId="7F76EF19" w14:textId="77777777" w:rsidR="00D139C7" w:rsidRPr="00D139C7"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D139C7">
        <w:rPr>
          <w:rFonts w:ascii="Consolas" w:hAnsi="Consolas" w:cs="Consolas"/>
          <w:sz w:val="16"/>
          <w:szCs w:val="16"/>
        </w:rPr>
        <w:t xml:space="preserve">authstring = 'Bearer ' + </w:t>
      </w:r>
      <w:proofErr w:type="gramStart"/>
      <w:r w:rsidRPr="00D139C7">
        <w:rPr>
          <w:rFonts w:ascii="Consolas" w:hAnsi="Consolas" w:cs="Consolas"/>
          <w:sz w:val="16"/>
          <w:szCs w:val="16"/>
        </w:rPr>
        <w:t>tokenfile.read</w:t>
      </w:r>
      <w:proofErr w:type="gramEnd"/>
      <w:r w:rsidRPr="00D139C7">
        <w:rPr>
          <w:rFonts w:ascii="Consolas" w:hAnsi="Consolas" w:cs="Consolas"/>
          <w:sz w:val="16"/>
          <w:szCs w:val="16"/>
        </w:rPr>
        <w:t>_text()</w:t>
      </w:r>
    </w:p>
    <w:p w14:paraId="10BF7F55" w14:textId="77777777" w:rsidR="00D139C7" w:rsidRPr="00D139C7"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D139C7">
        <w:rPr>
          <w:rFonts w:ascii="Consolas" w:hAnsi="Consolas" w:cs="Consolas"/>
          <w:sz w:val="16"/>
          <w:szCs w:val="16"/>
        </w:rPr>
        <w:t>headers = {'Authorization': authstring,</w:t>
      </w:r>
    </w:p>
    <w:p w14:paraId="1D848D10" w14:textId="77777777" w:rsidR="00D139C7" w:rsidRPr="00D139C7"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D139C7">
        <w:rPr>
          <w:rFonts w:ascii="Consolas" w:hAnsi="Consolas" w:cs="Consolas"/>
          <w:sz w:val="16"/>
          <w:szCs w:val="16"/>
        </w:rPr>
        <w:t xml:space="preserve">            'Content-Type': 'application/json'}</w:t>
      </w:r>
    </w:p>
    <w:p w14:paraId="01246699" w14:textId="77777777" w:rsidR="00D139C7" w:rsidRPr="00D139C7"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D139C7">
        <w:rPr>
          <w:rFonts w:ascii="Consolas" w:hAnsi="Consolas" w:cs="Consolas"/>
          <w:sz w:val="16"/>
          <w:szCs w:val="16"/>
        </w:rPr>
        <w:t xml:space="preserve">r = </w:t>
      </w:r>
      <w:proofErr w:type="gramStart"/>
      <w:r w:rsidRPr="00D139C7">
        <w:rPr>
          <w:rFonts w:ascii="Consolas" w:hAnsi="Consolas" w:cs="Consolas"/>
          <w:sz w:val="16"/>
          <w:szCs w:val="16"/>
        </w:rPr>
        <w:t>requests.put(</w:t>
      </w:r>
      <w:proofErr w:type="gramEnd"/>
      <w:r w:rsidRPr="00D139C7">
        <w:rPr>
          <w:rFonts w:ascii="Consolas" w:hAnsi="Consolas" w:cs="Consolas"/>
          <w:sz w:val="16"/>
          <w:szCs w:val="16"/>
        </w:rPr>
        <w:t>'https://dev-api.nmdp.org/cibmtrehrclientbackendexttest/v1/CRID',</w:t>
      </w:r>
    </w:p>
    <w:p w14:paraId="6C80AF81" w14:textId="77777777" w:rsidR="00D139C7" w:rsidRPr="00D139C7"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D139C7">
        <w:rPr>
          <w:rFonts w:ascii="Consolas" w:hAnsi="Consolas" w:cs="Consolas"/>
          <w:sz w:val="16"/>
          <w:szCs w:val="16"/>
        </w:rPr>
        <w:t xml:space="preserve">                    json=patient,</w:t>
      </w:r>
    </w:p>
    <w:p w14:paraId="1FD9E359" w14:textId="77777777" w:rsidR="00D139C7" w:rsidRPr="00D139C7"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D139C7">
        <w:rPr>
          <w:rFonts w:ascii="Consolas" w:hAnsi="Consolas" w:cs="Consolas"/>
          <w:sz w:val="16"/>
          <w:szCs w:val="16"/>
        </w:rPr>
        <w:t xml:space="preserve">                    headers=headers)</w:t>
      </w:r>
    </w:p>
    <w:p w14:paraId="04F3998A" w14:textId="77777777" w:rsidR="00D139C7" w:rsidRPr="00D139C7"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D139C7">
        <w:rPr>
          <w:rFonts w:ascii="Consolas" w:hAnsi="Consolas" w:cs="Consolas"/>
          <w:sz w:val="16"/>
          <w:szCs w:val="16"/>
        </w:rPr>
        <w:t>if r:</w:t>
      </w:r>
    </w:p>
    <w:p w14:paraId="1055EC32" w14:textId="77777777" w:rsidR="00D139C7" w:rsidRPr="00D139C7"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D139C7">
        <w:rPr>
          <w:rFonts w:ascii="Consolas" w:hAnsi="Consolas" w:cs="Consolas"/>
          <w:sz w:val="16"/>
          <w:szCs w:val="16"/>
        </w:rPr>
        <w:t xml:space="preserve">    print(</w:t>
      </w:r>
      <w:proofErr w:type="gramStart"/>
      <w:r w:rsidRPr="00D139C7">
        <w:rPr>
          <w:rFonts w:ascii="Consolas" w:hAnsi="Consolas" w:cs="Consolas"/>
          <w:sz w:val="16"/>
          <w:szCs w:val="16"/>
        </w:rPr>
        <w:t>json.dumps</w:t>
      </w:r>
      <w:proofErr w:type="gramEnd"/>
      <w:r w:rsidRPr="00D139C7">
        <w:rPr>
          <w:rFonts w:ascii="Consolas" w:hAnsi="Consolas" w:cs="Consolas"/>
          <w:sz w:val="16"/>
          <w:szCs w:val="16"/>
        </w:rPr>
        <w:t>(r.json(), indent=4))</w:t>
      </w:r>
    </w:p>
    <w:p w14:paraId="4B530252" w14:textId="77777777" w:rsidR="00D139C7" w:rsidRPr="00D139C7" w:rsidRDefault="00D139C7"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D139C7">
        <w:rPr>
          <w:rFonts w:ascii="Consolas" w:hAnsi="Consolas" w:cs="Consolas"/>
          <w:sz w:val="16"/>
          <w:szCs w:val="16"/>
        </w:rPr>
        <w:t>else:</w:t>
      </w:r>
    </w:p>
    <w:p w14:paraId="1A07EEF1" w14:textId="4A8CDA8E" w:rsidR="00805DAC" w:rsidRPr="00CD0293" w:rsidRDefault="00D139C7" w:rsidP="00CD0293">
      <w:pPr>
        <w:pBdr>
          <w:top w:val="single" w:sz="4" w:space="1" w:color="auto"/>
          <w:left w:val="single" w:sz="4" w:space="4" w:color="auto"/>
          <w:bottom w:val="single" w:sz="4" w:space="1" w:color="auto"/>
          <w:right w:val="single" w:sz="4" w:space="4" w:color="auto"/>
        </w:pBdr>
        <w:ind w:left="360"/>
      </w:pPr>
      <w:r w:rsidRPr="00D139C7">
        <w:rPr>
          <w:rFonts w:ascii="Consolas" w:hAnsi="Consolas" w:cs="Consolas"/>
          <w:sz w:val="16"/>
          <w:szCs w:val="16"/>
        </w:rPr>
        <w:t xml:space="preserve">    print(</w:t>
      </w:r>
      <w:proofErr w:type="gramStart"/>
      <w:r w:rsidRPr="00D139C7">
        <w:rPr>
          <w:rFonts w:ascii="Consolas" w:hAnsi="Consolas" w:cs="Consolas"/>
          <w:sz w:val="16"/>
          <w:szCs w:val="16"/>
        </w:rPr>
        <w:t>r.status</w:t>
      </w:r>
      <w:proofErr w:type="gramEnd"/>
      <w:r w:rsidRPr="00D139C7">
        <w:rPr>
          <w:rFonts w:ascii="Consolas" w:hAnsi="Consolas" w:cs="Consolas"/>
          <w:sz w:val="16"/>
          <w:szCs w:val="16"/>
        </w:rPr>
        <w:t>_code)</w:t>
      </w:r>
    </w:p>
    <w:p w14:paraId="35F0F602" w14:textId="77777777" w:rsidR="00F614EE" w:rsidRDefault="00F614EE">
      <w:pPr>
        <w:rPr>
          <w:rFonts w:asciiTheme="majorHAnsi" w:eastAsiaTheme="majorEastAsia" w:hAnsiTheme="majorHAnsi" w:cstheme="majorBidi"/>
          <w:i/>
          <w:color w:val="2F5496" w:themeColor="accent1" w:themeShade="BF"/>
          <w:sz w:val="26"/>
          <w:szCs w:val="26"/>
        </w:rPr>
      </w:pPr>
      <w:r>
        <w:br w:type="page"/>
      </w:r>
    </w:p>
    <w:p w14:paraId="56266F87" w14:textId="2EACCAE8" w:rsidR="000A5EE1" w:rsidRDefault="000A5EE1" w:rsidP="000A5EE1">
      <w:pPr>
        <w:pStyle w:val="Heading2"/>
      </w:pPr>
      <w:bookmarkStart w:id="931" w:name="_Toc104540156"/>
      <w:r>
        <w:lastRenderedPageBreak/>
        <w:t>Patient search by CRID</w:t>
      </w:r>
      <w:bookmarkEnd w:id="931"/>
    </w:p>
    <w:p w14:paraId="77AF084B" w14:textId="4113D5C4" w:rsidR="009E29FB" w:rsidRDefault="009E29FB" w:rsidP="00CD0293">
      <w:pPr>
        <w:pStyle w:val="Heading4"/>
        <w:ind w:left="270"/>
      </w:pPr>
      <w:r>
        <w:t xml:space="preserve">Python </w:t>
      </w:r>
    </w:p>
    <w:p w14:paraId="362A16FA"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roofErr w:type="gramStart"/>
      <w:r w:rsidRPr="00CD0293">
        <w:rPr>
          <w:rFonts w:ascii="Consolas" w:hAnsi="Consolas" w:cs="Consolas"/>
          <w:sz w:val="16"/>
          <w:szCs w:val="16"/>
        </w:rPr>
        <w:t>#!/</w:t>
      </w:r>
      <w:proofErr w:type="gramEnd"/>
      <w:r w:rsidRPr="00CD0293">
        <w:rPr>
          <w:rFonts w:ascii="Consolas" w:hAnsi="Consolas" w:cs="Consolas"/>
          <w:sz w:val="16"/>
          <w:szCs w:val="16"/>
        </w:rPr>
        <w:t>usr/bin/env python3</w:t>
      </w:r>
    </w:p>
    <w:p w14:paraId="07C03B42"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74ADFC8F"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import sys</w:t>
      </w:r>
    </w:p>
    <w:p w14:paraId="51BEF2E2"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import json</w:t>
      </w:r>
    </w:p>
    <w:p w14:paraId="2578A889"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import requests</w:t>
      </w:r>
    </w:p>
    <w:p w14:paraId="20E660D8"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from pathlib import Path</w:t>
      </w:r>
    </w:p>
    <w:p w14:paraId="411E067A"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37EB3F27" w14:textId="48C4FE6A"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w:t>
      </w:r>
      <w:r>
        <w:rPr>
          <w:rFonts w:ascii="Consolas" w:hAnsi="Consolas" w:cs="Consolas"/>
          <w:sz w:val="16"/>
          <w:szCs w:val="16"/>
        </w:rPr>
        <w:t xml:space="preserve"> </w:t>
      </w:r>
      <w:r w:rsidR="00AE4122">
        <w:rPr>
          <w:rFonts w:ascii="Consolas" w:hAnsi="Consolas" w:cs="Consolas"/>
          <w:sz w:val="16"/>
          <w:szCs w:val="16"/>
        </w:rPr>
        <w:t>replace</w:t>
      </w:r>
      <w:r w:rsidRPr="00CD0293">
        <w:rPr>
          <w:rFonts w:ascii="Consolas" w:hAnsi="Consolas" w:cs="Consolas"/>
          <w:sz w:val="16"/>
          <w:szCs w:val="16"/>
        </w:rPr>
        <w:t xml:space="preserve"> </w:t>
      </w:r>
      <w:r w:rsidR="00AE4122">
        <w:rPr>
          <w:rFonts w:ascii="Consolas" w:hAnsi="Consolas" w:cs="Consolas"/>
          <w:sz w:val="16"/>
          <w:szCs w:val="16"/>
        </w:rPr>
        <w:t>&lt;</w:t>
      </w:r>
      <w:r w:rsidRPr="00CD0293">
        <w:rPr>
          <w:rFonts w:ascii="Consolas" w:hAnsi="Consolas" w:cs="Consolas"/>
          <w:sz w:val="16"/>
          <w:szCs w:val="16"/>
        </w:rPr>
        <w:t>CRID</w:t>
      </w:r>
      <w:r w:rsidR="00AE4122">
        <w:rPr>
          <w:rFonts w:ascii="Consolas" w:hAnsi="Consolas" w:cs="Consolas"/>
          <w:sz w:val="16"/>
          <w:szCs w:val="16"/>
        </w:rPr>
        <w:t>&gt; with actual CRID</w:t>
      </w:r>
    </w:p>
    <w:p w14:paraId="56E283EC" w14:textId="448FD070"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crid = </w:t>
      </w:r>
      <w:r w:rsidR="008C6659" w:rsidRPr="0080334F">
        <w:rPr>
          <w:rFonts w:ascii="Consolas" w:hAnsi="Consolas" w:cs="Consolas"/>
          <w:sz w:val="16"/>
          <w:szCs w:val="16"/>
        </w:rPr>
        <w:t>"</w:t>
      </w:r>
      <w:r w:rsidR="00AE4122" w:rsidRPr="0080334F">
        <w:rPr>
          <w:rFonts w:ascii="Consolas" w:hAnsi="Consolas" w:cs="Consolas"/>
          <w:sz w:val="16"/>
          <w:szCs w:val="16"/>
        </w:rPr>
        <w:t>&lt;CRID&gt;</w:t>
      </w:r>
      <w:r w:rsidR="008C6659" w:rsidRPr="0080334F">
        <w:rPr>
          <w:rFonts w:ascii="Consolas" w:hAnsi="Consolas" w:cs="Consolas"/>
          <w:sz w:val="16"/>
          <w:szCs w:val="16"/>
        </w:rPr>
        <w:t>"</w:t>
      </w:r>
    </w:p>
    <w:p w14:paraId="4AEBDCE2"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5585B65F"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Bearer token captured in token.txt</w:t>
      </w:r>
    </w:p>
    <w:p w14:paraId="05B2466A"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tokenfile = Path('token.txt')</w:t>
      </w:r>
    </w:p>
    <w:p w14:paraId="2343F334"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authstring = 'Bearer ' + </w:t>
      </w:r>
      <w:proofErr w:type="gramStart"/>
      <w:r w:rsidRPr="00CD0293">
        <w:rPr>
          <w:rFonts w:ascii="Consolas" w:hAnsi="Consolas" w:cs="Consolas"/>
          <w:sz w:val="16"/>
          <w:szCs w:val="16"/>
        </w:rPr>
        <w:t>tokenfile.read</w:t>
      </w:r>
      <w:proofErr w:type="gramEnd"/>
      <w:r w:rsidRPr="00CD0293">
        <w:rPr>
          <w:rFonts w:ascii="Consolas" w:hAnsi="Consolas" w:cs="Consolas"/>
          <w:sz w:val="16"/>
          <w:szCs w:val="16"/>
        </w:rPr>
        <w:t>_text()</w:t>
      </w:r>
    </w:p>
    <w:p w14:paraId="00D5C931"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headers = {'Authorization': authstring}</w:t>
      </w:r>
    </w:p>
    <w:p w14:paraId="2494123A"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5F8C021A" w14:textId="1B9D1551"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identifier = 'http://cibmtr.org/identifier/CRID|' + crid</w:t>
      </w:r>
    </w:p>
    <w:p w14:paraId="19398C48"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security = 'http://cibmtr.org/codesystem/transplant-center|rc_12002'</w:t>
      </w:r>
    </w:p>
    <w:p w14:paraId="4FC76672"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payload = {</w:t>
      </w:r>
    </w:p>
    <w:p w14:paraId="2FB1F769"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'identifier': identifier,</w:t>
      </w:r>
    </w:p>
    <w:p w14:paraId="596D425F"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'_security': security</w:t>
      </w:r>
    </w:p>
    <w:p w14:paraId="4F981E70"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w:t>
      </w:r>
    </w:p>
    <w:p w14:paraId="19D4860E"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092798FC" w14:textId="0AB3DC5E"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r = </w:t>
      </w:r>
      <w:proofErr w:type="gramStart"/>
      <w:r w:rsidRPr="00CD0293">
        <w:rPr>
          <w:rFonts w:ascii="Consolas" w:hAnsi="Consolas" w:cs="Consolas"/>
          <w:sz w:val="16"/>
          <w:szCs w:val="16"/>
        </w:rPr>
        <w:t>requests.get(</w:t>
      </w:r>
      <w:proofErr w:type="gramEnd"/>
      <w:r w:rsidRPr="00CD0293">
        <w:rPr>
          <w:rFonts w:ascii="Consolas" w:hAnsi="Consolas" w:cs="Consolas"/>
          <w:sz w:val="16"/>
          <w:szCs w:val="16"/>
        </w:rPr>
        <w:t>'</w:t>
      </w:r>
      <w:r w:rsidR="00094919" w:rsidRPr="00094919">
        <w:rPr>
          <w:rFonts w:ascii="Consolas" w:hAnsi="Consolas" w:cs="Consolas"/>
          <w:sz w:val="16"/>
          <w:szCs w:val="16"/>
        </w:rPr>
        <w:t>https://dev-api.nmdp.org/cibmtr-fhir-backend-exttest/v1/r</w:t>
      </w:r>
      <w:r w:rsidR="00094919">
        <w:rPr>
          <w:rFonts w:ascii="Consolas" w:hAnsi="Consolas" w:cs="Consolas"/>
          <w:sz w:val="16"/>
          <w:szCs w:val="16"/>
        </w:rPr>
        <w:t>3</w:t>
      </w:r>
      <w:r w:rsidRPr="00CD0293">
        <w:rPr>
          <w:rFonts w:ascii="Consolas" w:hAnsi="Consolas" w:cs="Consolas"/>
          <w:sz w:val="16"/>
          <w:szCs w:val="16"/>
        </w:rPr>
        <w:t>/Patient',</w:t>
      </w:r>
    </w:p>
    <w:p w14:paraId="4F24C37A"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params=payload,</w:t>
      </w:r>
    </w:p>
    <w:p w14:paraId="506C078B"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headers=headers)</w:t>
      </w:r>
    </w:p>
    <w:p w14:paraId="5B6A52BC"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if r:</w:t>
      </w:r>
    </w:p>
    <w:p w14:paraId="18F4DE13"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 print(</w:t>
      </w:r>
      <w:proofErr w:type="gramStart"/>
      <w:r w:rsidRPr="00CD0293">
        <w:rPr>
          <w:rFonts w:ascii="Consolas" w:hAnsi="Consolas" w:cs="Consolas"/>
          <w:sz w:val="16"/>
          <w:szCs w:val="16"/>
        </w:rPr>
        <w:t>json.dumps</w:t>
      </w:r>
      <w:proofErr w:type="gramEnd"/>
      <w:r w:rsidRPr="00CD0293">
        <w:rPr>
          <w:rFonts w:ascii="Consolas" w:hAnsi="Consolas" w:cs="Consolas"/>
          <w:sz w:val="16"/>
          <w:szCs w:val="16"/>
        </w:rPr>
        <w:t>(r.json(), indent=4))</w:t>
      </w:r>
    </w:p>
    <w:p w14:paraId="04F84856"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print(r.text)</w:t>
      </w:r>
    </w:p>
    <w:p w14:paraId="43FBBF05" w14:textId="77777777"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else:</w:t>
      </w:r>
    </w:p>
    <w:p w14:paraId="6AA46529" w14:textId="2BDBEA00" w:rsidR="00F614EE" w:rsidRPr="00CD0293" w:rsidRDefault="00F614E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print(</w:t>
      </w:r>
      <w:proofErr w:type="gramStart"/>
      <w:r w:rsidRPr="00CD0293">
        <w:rPr>
          <w:rFonts w:ascii="Consolas" w:hAnsi="Consolas" w:cs="Consolas"/>
          <w:sz w:val="16"/>
          <w:szCs w:val="16"/>
        </w:rPr>
        <w:t>r.status</w:t>
      </w:r>
      <w:proofErr w:type="gramEnd"/>
      <w:r w:rsidRPr="00CD0293">
        <w:rPr>
          <w:rFonts w:ascii="Consolas" w:hAnsi="Consolas" w:cs="Consolas"/>
          <w:sz w:val="16"/>
          <w:szCs w:val="16"/>
        </w:rPr>
        <w:t>_code)</w:t>
      </w:r>
    </w:p>
    <w:p w14:paraId="00C91301" w14:textId="77777777" w:rsidR="00F614EE" w:rsidRDefault="00F614EE"/>
    <w:p w14:paraId="2823B0FA" w14:textId="233D4692" w:rsidR="00F614EE" w:rsidRDefault="00F614EE">
      <w:pPr>
        <w:rPr>
          <w:rFonts w:asciiTheme="majorHAnsi" w:eastAsiaTheme="majorEastAsia" w:hAnsiTheme="majorHAnsi" w:cstheme="majorBidi"/>
          <w:i/>
          <w:color w:val="2F5496" w:themeColor="accent1" w:themeShade="BF"/>
          <w:sz w:val="26"/>
          <w:szCs w:val="26"/>
        </w:rPr>
      </w:pPr>
      <w:r>
        <w:br w:type="page"/>
      </w:r>
    </w:p>
    <w:p w14:paraId="0FD03206" w14:textId="781A6864" w:rsidR="000A5EE1" w:rsidRDefault="000A5EE1" w:rsidP="000A5EE1">
      <w:pPr>
        <w:pStyle w:val="Heading2"/>
      </w:pPr>
      <w:bookmarkStart w:id="932" w:name="_Toc104540157"/>
      <w:r>
        <w:lastRenderedPageBreak/>
        <w:t>POST Patient</w:t>
      </w:r>
      <w:bookmarkEnd w:id="932"/>
    </w:p>
    <w:p w14:paraId="35D69886" w14:textId="548B48E0" w:rsidR="009E29FB" w:rsidRDefault="009E29FB" w:rsidP="00CD0293">
      <w:pPr>
        <w:pStyle w:val="Heading4"/>
        <w:ind w:left="270"/>
      </w:pPr>
      <w:r>
        <w:t xml:space="preserve">Python </w:t>
      </w:r>
    </w:p>
    <w:p w14:paraId="11934178"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roofErr w:type="gramStart"/>
      <w:r w:rsidRPr="00CD0293">
        <w:rPr>
          <w:rFonts w:ascii="Consolas" w:hAnsi="Consolas" w:cs="Consolas"/>
          <w:sz w:val="16"/>
          <w:szCs w:val="16"/>
        </w:rPr>
        <w:t>#!/</w:t>
      </w:r>
      <w:proofErr w:type="gramEnd"/>
      <w:r w:rsidRPr="00CD0293">
        <w:rPr>
          <w:rFonts w:ascii="Consolas" w:hAnsi="Consolas" w:cs="Consolas"/>
          <w:sz w:val="16"/>
          <w:szCs w:val="16"/>
        </w:rPr>
        <w:t>usr/bin/env python3</w:t>
      </w:r>
    </w:p>
    <w:p w14:paraId="59435CB4"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08484381"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import sys</w:t>
      </w:r>
    </w:p>
    <w:p w14:paraId="575264BC"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import json</w:t>
      </w:r>
    </w:p>
    <w:p w14:paraId="0EEF54F8"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import requests</w:t>
      </w:r>
    </w:p>
    <w:p w14:paraId="0E9B6B50"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from pathlib import Path</w:t>
      </w:r>
    </w:p>
    <w:p w14:paraId="7B709EE5"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2A8CB84B"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if len(</w:t>
      </w:r>
      <w:proofErr w:type="gramStart"/>
      <w:r w:rsidRPr="00CD0293">
        <w:rPr>
          <w:rFonts w:ascii="Consolas" w:hAnsi="Consolas" w:cs="Consolas"/>
          <w:sz w:val="16"/>
          <w:szCs w:val="16"/>
        </w:rPr>
        <w:t>sys.argv</w:t>
      </w:r>
      <w:proofErr w:type="gramEnd"/>
      <w:r w:rsidRPr="00CD0293">
        <w:rPr>
          <w:rFonts w:ascii="Consolas" w:hAnsi="Consolas" w:cs="Consolas"/>
          <w:sz w:val="16"/>
          <w:szCs w:val="16"/>
        </w:rPr>
        <w:t>) &lt; 2:</w:t>
      </w:r>
    </w:p>
    <w:p w14:paraId="7386EDE2"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w:t>
      </w:r>
      <w:proofErr w:type="gramStart"/>
      <w:r w:rsidRPr="00CD0293">
        <w:rPr>
          <w:rFonts w:ascii="Consolas" w:hAnsi="Consolas" w:cs="Consolas"/>
          <w:sz w:val="16"/>
          <w:szCs w:val="16"/>
        </w:rPr>
        <w:t>sys.exit</w:t>
      </w:r>
      <w:proofErr w:type="gramEnd"/>
      <w:r w:rsidRPr="00CD0293">
        <w:rPr>
          <w:rFonts w:ascii="Consolas" w:hAnsi="Consolas" w:cs="Consolas"/>
          <w:sz w:val="16"/>
          <w:szCs w:val="16"/>
        </w:rPr>
        <w:t>("Usage: python postPatient.py &lt;FHIR Patient resource json file&gt;")</w:t>
      </w:r>
    </w:p>
    <w:p w14:paraId="1A60F2BC"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fhirjsonfile = Path(</w:t>
      </w:r>
      <w:proofErr w:type="gramStart"/>
      <w:r w:rsidRPr="00CD0293">
        <w:rPr>
          <w:rFonts w:ascii="Consolas" w:hAnsi="Consolas" w:cs="Consolas"/>
          <w:sz w:val="16"/>
          <w:szCs w:val="16"/>
        </w:rPr>
        <w:t>sys.argv</w:t>
      </w:r>
      <w:proofErr w:type="gramEnd"/>
      <w:r w:rsidRPr="00CD0293">
        <w:rPr>
          <w:rFonts w:ascii="Consolas" w:hAnsi="Consolas" w:cs="Consolas"/>
          <w:sz w:val="16"/>
          <w:szCs w:val="16"/>
        </w:rPr>
        <w:t>[1])</w:t>
      </w:r>
    </w:p>
    <w:p w14:paraId="144CE50D"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patientFHIR = </w:t>
      </w:r>
      <w:proofErr w:type="gramStart"/>
      <w:r w:rsidRPr="00CD0293">
        <w:rPr>
          <w:rFonts w:ascii="Consolas" w:hAnsi="Consolas" w:cs="Consolas"/>
          <w:sz w:val="16"/>
          <w:szCs w:val="16"/>
        </w:rPr>
        <w:t>fhirjsonfile.read</w:t>
      </w:r>
      <w:proofErr w:type="gramEnd"/>
      <w:r w:rsidRPr="00CD0293">
        <w:rPr>
          <w:rFonts w:ascii="Consolas" w:hAnsi="Consolas" w:cs="Consolas"/>
          <w:sz w:val="16"/>
          <w:szCs w:val="16"/>
        </w:rPr>
        <w:t>_text()</w:t>
      </w:r>
    </w:p>
    <w:p w14:paraId="64FBD386"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2BEEB78A"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Bearer token captured in token.txt</w:t>
      </w:r>
    </w:p>
    <w:p w14:paraId="0003E647"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tokenfile = Path('token.txt')</w:t>
      </w:r>
    </w:p>
    <w:p w14:paraId="30A5EDA9"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authstring = 'Bearer ' + </w:t>
      </w:r>
      <w:proofErr w:type="gramStart"/>
      <w:r w:rsidRPr="00CD0293">
        <w:rPr>
          <w:rFonts w:ascii="Consolas" w:hAnsi="Consolas" w:cs="Consolas"/>
          <w:sz w:val="16"/>
          <w:szCs w:val="16"/>
        </w:rPr>
        <w:t>tokenfile.read</w:t>
      </w:r>
      <w:proofErr w:type="gramEnd"/>
      <w:r w:rsidRPr="00CD0293">
        <w:rPr>
          <w:rFonts w:ascii="Consolas" w:hAnsi="Consolas" w:cs="Consolas"/>
          <w:sz w:val="16"/>
          <w:szCs w:val="16"/>
        </w:rPr>
        <w:t>_text()</w:t>
      </w:r>
    </w:p>
    <w:p w14:paraId="3E398C39" w14:textId="77777777" w:rsidR="00FD61B4" w:rsidRPr="00D139C7" w:rsidRDefault="008C6659" w:rsidP="00FD61B4">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headers = {'Authorization': authstring</w:t>
      </w:r>
      <w:r w:rsidR="00FD61B4" w:rsidRPr="00D139C7">
        <w:rPr>
          <w:rFonts w:ascii="Consolas" w:hAnsi="Consolas" w:cs="Consolas"/>
          <w:sz w:val="16"/>
          <w:szCs w:val="16"/>
        </w:rPr>
        <w:t>,</w:t>
      </w:r>
    </w:p>
    <w:p w14:paraId="40C544D1" w14:textId="037220EA" w:rsidR="00FD61B4" w:rsidRPr="00D139C7" w:rsidRDefault="00FD61B4" w:rsidP="00FD61B4">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D139C7">
        <w:rPr>
          <w:rFonts w:ascii="Consolas" w:hAnsi="Consolas" w:cs="Consolas"/>
          <w:sz w:val="16"/>
          <w:szCs w:val="16"/>
        </w:rPr>
        <w:t xml:space="preserve">           'Content-Type': 'application/</w:t>
      </w:r>
      <w:r>
        <w:rPr>
          <w:rFonts w:ascii="Consolas" w:hAnsi="Consolas" w:cs="Consolas"/>
          <w:sz w:val="16"/>
          <w:szCs w:val="16"/>
        </w:rPr>
        <w:t>fhir+</w:t>
      </w:r>
      <w:r w:rsidRPr="00D139C7">
        <w:rPr>
          <w:rFonts w:ascii="Consolas" w:hAnsi="Consolas" w:cs="Consolas"/>
          <w:sz w:val="16"/>
          <w:szCs w:val="16"/>
        </w:rPr>
        <w:t>json'}</w:t>
      </w:r>
    </w:p>
    <w:p w14:paraId="689B4B41" w14:textId="7B40A58C"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28A2E2A1"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0BDD0CC3" w14:textId="6F2305C1"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r = </w:t>
      </w:r>
      <w:proofErr w:type="gramStart"/>
      <w:r w:rsidRPr="00CD0293">
        <w:rPr>
          <w:rFonts w:ascii="Consolas" w:hAnsi="Consolas" w:cs="Consolas"/>
          <w:sz w:val="16"/>
          <w:szCs w:val="16"/>
        </w:rPr>
        <w:t>requests.post(</w:t>
      </w:r>
      <w:proofErr w:type="gramEnd"/>
      <w:r w:rsidRPr="00CD0293">
        <w:rPr>
          <w:rFonts w:ascii="Consolas" w:hAnsi="Consolas" w:cs="Consolas"/>
          <w:sz w:val="16"/>
          <w:szCs w:val="16"/>
        </w:rPr>
        <w:t>'</w:t>
      </w:r>
      <w:r w:rsidR="00094919" w:rsidRPr="00094919">
        <w:rPr>
          <w:rFonts w:ascii="Consolas" w:hAnsi="Consolas" w:cs="Consolas"/>
          <w:sz w:val="16"/>
          <w:szCs w:val="16"/>
        </w:rPr>
        <w:t>https://dev-api.nmdp.org/cibmtr-fhir-backend-exttest/v1/r</w:t>
      </w:r>
      <w:r w:rsidR="00094919">
        <w:rPr>
          <w:rFonts w:ascii="Consolas" w:hAnsi="Consolas" w:cs="Consolas"/>
          <w:sz w:val="16"/>
          <w:szCs w:val="16"/>
        </w:rPr>
        <w:t>3</w:t>
      </w:r>
      <w:r w:rsidRPr="00CD0293">
        <w:rPr>
          <w:rFonts w:ascii="Consolas" w:hAnsi="Consolas" w:cs="Consolas"/>
          <w:sz w:val="16"/>
          <w:szCs w:val="16"/>
        </w:rPr>
        <w:t>/Patient',</w:t>
      </w:r>
    </w:p>
    <w:p w14:paraId="3A3F5940"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data=patientFHIR,</w:t>
      </w:r>
    </w:p>
    <w:p w14:paraId="2B4FBFDF"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headers=headers)</w:t>
      </w:r>
    </w:p>
    <w:p w14:paraId="2D809CC3"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if r:</w:t>
      </w:r>
    </w:p>
    <w:p w14:paraId="3A0ABB02"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 print(</w:t>
      </w:r>
      <w:proofErr w:type="gramStart"/>
      <w:r w:rsidRPr="00CD0293">
        <w:rPr>
          <w:rFonts w:ascii="Consolas" w:hAnsi="Consolas" w:cs="Consolas"/>
          <w:sz w:val="16"/>
          <w:szCs w:val="16"/>
        </w:rPr>
        <w:t>json.dumps</w:t>
      </w:r>
      <w:proofErr w:type="gramEnd"/>
      <w:r w:rsidRPr="00CD0293">
        <w:rPr>
          <w:rFonts w:ascii="Consolas" w:hAnsi="Consolas" w:cs="Consolas"/>
          <w:sz w:val="16"/>
          <w:szCs w:val="16"/>
        </w:rPr>
        <w:t>(r.json(), indent=4))</w:t>
      </w:r>
    </w:p>
    <w:p w14:paraId="48B51138"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print(</w:t>
      </w:r>
      <w:proofErr w:type="gramStart"/>
      <w:r w:rsidRPr="00CD0293">
        <w:rPr>
          <w:rFonts w:ascii="Consolas" w:hAnsi="Consolas" w:cs="Consolas"/>
          <w:sz w:val="16"/>
          <w:szCs w:val="16"/>
        </w:rPr>
        <w:t>r.headers</w:t>
      </w:r>
      <w:proofErr w:type="gramEnd"/>
      <w:r w:rsidRPr="00CD0293">
        <w:rPr>
          <w:rFonts w:ascii="Consolas" w:hAnsi="Consolas" w:cs="Consolas"/>
          <w:sz w:val="16"/>
          <w:szCs w:val="16"/>
        </w:rPr>
        <w:t>['Location'])</w:t>
      </w:r>
    </w:p>
    <w:p w14:paraId="656274D9"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print(r.text)</w:t>
      </w:r>
    </w:p>
    <w:p w14:paraId="0D298B11"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else:</w:t>
      </w:r>
    </w:p>
    <w:p w14:paraId="0DC8C3AD"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print(</w:t>
      </w:r>
      <w:proofErr w:type="gramStart"/>
      <w:r w:rsidRPr="00CD0293">
        <w:rPr>
          <w:rFonts w:ascii="Consolas" w:hAnsi="Consolas" w:cs="Consolas"/>
          <w:sz w:val="16"/>
          <w:szCs w:val="16"/>
        </w:rPr>
        <w:t>r.status</w:t>
      </w:r>
      <w:proofErr w:type="gramEnd"/>
      <w:r w:rsidRPr="00CD0293">
        <w:rPr>
          <w:rFonts w:ascii="Consolas" w:hAnsi="Consolas" w:cs="Consolas"/>
          <w:sz w:val="16"/>
          <w:szCs w:val="16"/>
        </w:rPr>
        <w:t>_code)</w:t>
      </w:r>
    </w:p>
    <w:p w14:paraId="6A0775AC" w14:textId="77777777" w:rsidR="008C6659" w:rsidRPr="00CD0293" w:rsidRDefault="008C6659" w:rsidP="008C6659">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print(</w:t>
      </w:r>
      <w:proofErr w:type="gramStart"/>
      <w:r w:rsidRPr="00CD0293">
        <w:rPr>
          <w:rFonts w:ascii="Consolas" w:hAnsi="Consolas" w:cs="Consolas"/>
          <w:sz w:val="16"/>
          <w:szCs w:val="16"/>
        </w:rPr>
        <w:t>r.headers</w:t>
      </w:r>
      <w:proofErr w:type="gramEnd"/>
      <w:r w:rsidRPr="00CD0293">
        <w:rPr>
          <w:rFonts w:ascii="Consolas" w:hAnsi="Consolas" w:cs="Consolas"/>
          <w:sz w:val="16"/>
          <w:szCs w:val="16"/>
        </w:rPr>
        <w:t>)</w:t>
      </w:r>
    </w:p>
    <w:p w14:paraId="7E779383" w14:textId="3B3A3FAC" w:rsidR="009E29FB" w:rsidRPr="00CD0293" w:rsidRDefault="008C6659"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print(r.text)</w:t>
      </w:r>
    </w:p>
    <w:p w14:paraId="2D2123E3" w14:textId="150E39E0" w:rsidR="008C6659" w:rsidRDefault="008C6659" w:rsidP="009E29FB">
      <w:pPr>
        <w:pStyle w:val="Heading2"/>
      </w:pPr>
    </w:p>
    <w:p w14:paraId="5DCF0C48" w14:textId="6B17120D" w:rsidR="008C6659" w:rsidRDefault="008C6659">
      <w:r>
        <w:br w:type="page"/>
      </w:r>
    </w:p>
    <w:p w14:paraId="6F1C6C23" w14:textId="77777777" w:rsidR="008C6659" w:rsidRPr="003A6A5C" w:rsidRDefault="008C6659" w:rsidP="00CD0293"/>
    <w:p w14:paraId="221A1955" w14:textId="4304E064" w:rsidR="009E29FB" w:rsidRDefault="009E29FB" w:rsidP="009E29FB">
      <w:pPr>
        <w:pStyle w:val="Heading2"/>
      </w:pPr>
      <w:bookmarkStart w:id="933" w:name="_Toc104540158"/>
      <w:r>
        <w:t>POST Observation</w:t>
      </w:r>
      <w:bookmarkEnd w:id="933"/>
    </w:p>
    <w:p w14:paraId="711E5C28" w14:textId="4BC4932D" w:rsidR="009E29FB" w:rsidRDefault="005A4A00" w:rsidP="00CD0293">
      <w:pPr>
        <w:pStyle w:val="Heading4"/>
        <w:ind w:left="270"/>
      </w:pPr>
      <w:r>
        <w:t>P</w:t>
      </w:r>
      <w:r w:rsidR="009E29FB">
        <w:t xml:space="preserve">ython </w:t>
      </w:r>
      <w:r w:rsidR="007F11BA">
        <w:br/>
      </w:r>
      <w:r w:rsidR="00BF2BD0" w:rsidRPr="00CD0293">
        <w:rPr>
          <w:i w:val="0"/>
          <w:iCs w:val="0"/>
          <w:color w:val="000000" w:themeColor="text1"/>
          <w:sz w:val="18"/>
          <w:szCs w:val="18"/>
        </w:rPr>
        <w:t>note: POSTing an Observation is just like POSTing a Patient. You just need to change the endpoint to Observation.</w:t>
      </w:r>
    </w:p>
    <w:p w14:paraId="7F514286"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roofErr w:type="gramStart"/>
      <w:r w:rsidRPr="00CD0293">
        <w:rPr>
          <w:rFonts w:ascii="Consolas" w:hAnsi="Consolas" w:cs="Consolas"/>
          <w:sz w:val="16"/>
          <w:szCs w:val="16"/>
        </w:rPr>
        <w:t>#!/</w:t>
      </w:r>
      <w:proofErr w:type="gramEnd"/>
      <w:r w:rsidRPr="00CD0293">
        <w:rPr>
          <w:rFonts w:ascii="Consolas" w:hAnsi="Consolas" w:cs="Consolas"/>
          <w:sz w:val="16"/>
          <w:szCs w:val="16"/>
        </w:rPr>
        <w:t>usr/bin/env python3</w:t>
      </w:r>
    </w:p>
    <w:p w14:paraId="6B71FACD"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0EAF6883"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import sys</w:t>
      </w:r>
    </w:p>
    <w:p w14:paraId="7A491B90"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import json</w:t>
      </w:r>
    </w:p>
    <w:p w14:paraId="61B3696F"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import requests</w:t>
      </w:r>
    </w:p>
    <w:p w14:paraId="3AE0A68F"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from pathlib import Path</w:t>
      </w:r>
    </w:p>
    <w:p w14:paraId="5762909E"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7B52E0FA"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if len(</w:t>
      </w:r>
      <w:proofErr w:type="gramStart"/>
      <w:r w:rsidRPr="00CD0293">
        <w:rPr>
          <w:rFonts w:ascii="Consolas" w:hAnsi="Consolas" w:cs="Consolas"/>
          <w:sz w:val="16"/>
          <w:szCs w:val="16"/>
        </w:rPr>
        <w:t>sys.argv</w:t>
      </w:r>
      <w:proofErr w:type="gramEnd"/>
      <w:r w:rsidRPr="00CD0293">
        <w:rPr>
          <w:rFonts w:ascii="Consolas" w:hAnsi="Consolas" w:cs="Consolas"/>
          <w:sz w:val="16"/>
          <w:szCs w:val="16"/>
        </w:rPr>
        <w:t>) &lt; 2:</w:t>
      </w:r>
    </w:p>
    <w:p w14:paraId="358DC005"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w:t>
      </w:r>
      <w:proofErr w:type="gramStart"/>
      <w:r w:rsidRPr="00CD0293">
        <w:rPr>
          <w:rFonts w:ascii="Consolas" w:hAnsi="Consolas" w:cs="Consolas"/>
          <w:sz w:val="16"/>
          <w:szCs w:val="16"/>
        </w:rPr>
        <w:t>sys.exit</w:t>
      </w:r>
      <w:proofErr w:type="gramEnd"/>
      <w:r w:rsidRPr="00CD0293">
        <w:rPr>
          <w:rFonts w:ascii="Consolas" w:hAnsi="Consolas" w:cs="Consolas"/>
          <w:sz w:val="16"/>
          <w:szCs w:val="16"/>
        </w:rPr>
        <w:t>("Usage: python postObservation.py &lt;FHIR Observation resource json file&gt;")</w:t>
      </w:r>
    </w:p>
    <w:p w14:paraId="1A0C5A8F"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fhirjsonfile = Path(</w:t>
      </w:r>
      <w:proofErr w:type="gramStart"/>
      <w:r w:rsidRPr="00CD0293">
        <w:rPr>
          <w:rFonts w:ascii="Consolas" w:hAnsi="Consolas" w:cs="Consolas"/>
          <w:sz w:val="16"/>
          <w:szCs w:val="16"/>
        </w:rPr>
        <w:t>sys.argv</w:t>
      </w:r>
      <w:proofErr w:type="gramEnd"/>
      <w:r w:rsidRPr="00CD0293">
        <w:rPr>
          <w:rFonts w:ascii="Consolas" w:hAnsi="Consolas" w:cs="Consolas"/>
          <w:sz w:val="16"/>
          <w:szCs w:val="16"/>
        </w:rPr>
        <w:t>[1])</w:t>
      </w:r>
    </w:p>
    <w:p w14:paraId="66FAD226"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observation = </w:t>
      </w:r>
      <w:proofErr w:type="gramStart"/>
      <w:r w:rsidRPr="00CD0293">
        <w:rPr>
          <w:rFonts w:ascii="Consolas" w:hAnsi="Consolas" w:cs="Consolas"/>
          <w:sz w:val="16"/>
          <w:szCs w:val="16"/>
        </w:rPr>
        <w:t>fhirjsonfile.read</w:t>
      </w:r>
      <w:proofErr w:type="gramEnd"/>
      <w:r w:rsidRPr="00CD0293">
        <w:rPr>
          <w:rFonts w:ascii="Consolas" w:hAnsi="Consolas" w:cs="Consolas"/>
          <w:sz w:val="16"/>
          <w:szCs w:val="16"/>
        </w:rPr>
        <w:t>_text()</w:t>
      </w:r>
    </w:p>
    <w:p w14:paraId="3F5CF078"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6B81FE50"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Bearer token captured in token.txt</w:t>
      </w:r>
    </w:p>
    <w:p w14:paraId="75063147"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tokenfile = Path('token.txt')</w:t>
      </w:r>
    </w:p>
    <w:p w14:paraId="099D787E"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authstring = 'Bearer ' + </w:t>
      </w:r>
      <w:proofErr w:type="gramStart"/>
      <w:r w:rsidRPr="00CD0293">
        <w:rPr>
          <w:rFonts w:ascii="Consolas" w:hAnsi="Consolas" w:cs="Consolas"/>
          <w:sz w:val="16"/>
          <w:szCs w:val="16"/>
        </w:rPr>
        <w:t>tokenfile.read</w:t>
      </w:r>
      <w:proofErr w:type="gramEnd"/>
      <w:r w:rsidRPr="00CD0293">
        <w:rPr>
          <w:rFonts w:ascii="Consolas" w:hAnsi="Consolas" w:cs="Consolas"/>
          <w:sz w:val="16"/>
          <w:szCs w:val="16"/>
        </w:rPr>
        <w:t>_text()</w:t>
      </w:r>
    </w:p>
    <w:p w14:paraId="11A54F6A" w14:textId="77777777" w:rsidR="00FD61B4" w:rsidRPr="00D139C7" w:rsidRDefault="007F11BA" w:rsidP="00FD61B4">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headers = {'Authorization': authstring</w:t>
      </w:r>
      <w:r w:rsidR="00FD61B4" w:rsidRPr="00D139C7">
        <w:rPr>
          <w:rFonts w:ascii="Consolas" w:hAnsi="Consolas" w:cs="Consolas"/>
          <w:sz w:val="16"/>
          <w:szCs w:val="16"/>
        </w:rPr>
        <w:t>,</w:t>
      </w:r>
    </w:p>
    <w:p w14:paraId="0DE45114" w14:textId="1F9D2F18" w:rsidR="00FD61B4" w:rsidRPr="00D139C7" w:rsidRDefault="00FD61B4" w:rsidP="00FD61B4">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D139C7">
        <w:rPr>
          <w:rFonts w:ascii="Consolas" w:hAnsi="Consolas" w:cs="Consolas"/>
          <w:sz w:val="16"/>
          <w:szCs w:val="16"/>
        </w:rPr>
        <w:t xml:space="preserve">           'Content-Type': 'application/</w:t>
      </w:r>
      <w:r>
        <w:rPr>
          <w:rFonts w:ascii="Consolas" w:hAnsi="Consolas" w:cs="Consolas"/>
          <w:sz w:val="16"/>
          <w:szCs w:val="16"/>
        </w:rPr>
        <w:t>fhir+</w:t>
      </w:r>
      <w:r w:rsidRPr="00D139C7">
        <w:rPr>
          <w:rFonts w:ascii="Consolas" w:hAnsi="Consolas" w:cs="Consolas"/>
          <w:sz w:val="16"/>
          <w:szCs w:val="16"/>
        </w:rPr>
        <w:t>json'}</w:t>
      </w:r>
    </w:p>
    <w:p w14:paraId="79242B73" w14:textId="1EEDEF24"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7BA3C506"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54CA66E6" w14:textId="1D917CE5"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r = </w:t>
      </w:r>
      <w:proofErr w:type="gramStart"/>
      <w:r w:rsidRPr="00CD0293">
        <w:rPr>
          <w:rFonts w:ascii="Consolas" w:hAnsi="Consolas" w:cs="Consolas"/>
          <w:sz w:val="16"/>
          <w:szCs w:val="16"/>
        </w:rPr>
        <w:t>requests.post(</w:t>
      </w:r>
      <w:proofErr w:type="gramEnd"/>
      <w:r w:rsidRPr="00CD0293">
        <w:rPr>
          <w:rFonts w:ascii="Consolas" w:hAnsi="Consolas" w:cs="Consolas"/>
          <w:sz w:val="16"/>
          <w:szCs w:val="16"/>
        </w:rPr>
        <w:t>'</w:t>
      </w:r>
      <w:r w:rsidR="00094919" w:rsidRPr="00094919">
        <w:rPr>
          <w:rFonts w:ascii="Consolas" w:hAnsi="Consolas" w:cs="Consolas"/>
          <w:sz w:val="16"/>
          <w:szCs w:val="16"/>
        </w:rPr>
        <w:t>https://dev-api.nmdp.org/cibmtr-fhir-backend-exttest/v1/r</w:t>
      </w:r>
      <w:r w:rsidR="00094919">
        <w:rPr>
          <w:rFonts w:ascii="Consolas" w:hAnsi="Consolas" w:cs="Consolas"/>
          <w:sz w:val="16"/>
          <w:szCs w:val="16"/>
        </w:rPr>
        <w:t>3</w:t>
      </w:r>
      <w:r w:rsidRPr="00CD0293">
        <w:rPr>
          <w:rFonts w:ascii="Consolas" w:hAnsi="Consolas" w:cs="Consolas"/>
          <w:sz w:val="16"/>
          <w:szCs w:val="16"/>
        </w:rPr>
        <w:t>/Observation',</w:t>
      </w:r>
    </w:p>
    <w:p w14:paraId="73DA58CC"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data=observation,</w:t>
      </w:r>
    </w:p>
    <w:p w14:paraId="1A8D82BF"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headers=headers)</w:t>
      </w:r>
    </w:p>
    <w:p w14:paraId="41DD9DF2"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if r:</w:t>
      </w:r>
    </w:p>
    <w:p w14:paraId="6E012E78"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 print(</w:t>
      </w:r>
      <w:proofErr w:type="gramStart"/>
      <w:r w:rsidRPr="00CD0293">
        <w:rPr>
          <w:rFonts w:ascii="Consolas" w:hAnsi="Consolas" w:cs="Consolas"/>
          <w:sz w:val="16"/>
          <w:szCs w:val="16"/>
        </w:rPr>
        <w:t>json.dumps</w:t>
      </w:r>
      <w:proofErr w:type="gramEnd"/>
      <w:r w:rsidRPr="00CD0293">
        <w:rPr>
          <w:rFonts w:ascii="Consolas" w:hAnsi="Consolas" w:cs="Consolas"/>
          <w:sz w:val="16"/>
          <w:szCs w:val="16"/>
        </w:rPr>
        <w:t>(r.json(), indent=4))</w:t>
      </w:r>
    </w:p>
    <w:p w14:paraId="3E609E77"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print(</w:t>
      </w:r>
      <w:proofErr w:type="gramStart"/>
      <w:r w:rsidRPr="00CD0293">
        <w:rPr>
          <w:rFonts w:ascii="Consolas" w:hAnsi="Consolas" w:cs="Consolas"/>
          <w:sz w:val="16"/>
          <w:szCs w:val="16"/>
        </w:rPr>
        <w:t>r.headers</w:t>
      </w:r>
      <w:proofErr w:type="gramEnd"/>
      <w:r w:rsidRPr="00CD0293">
        <w:rPr>
          <w:rFonts w:ascii="Consolas" w:hAnsi="Consolas" w:cs="Consolas"/>
          <w:sz w:val="16"/>
          <w:szCs w:val="16"/>
        </w:rPr>
        <w:t>['Location'])</w:t>
      </w:r>
    </w:p>
    <w:p w14:paraId="1BAC123A"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print(r.text)</w:t>
      </w:r>
    </w:p>
    <w:p w14:paraId="3343EA20"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else:</w:t>
      </w:r>
    </w:p>
    <w:p w14:paraId="4F79AA29"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print(</w:t>
      </w:r>
      <w:proofErr w:type="gramStart"/>
      <w:r w:rsidRPr="00CD0293">
        <w:rPr>
          <w:rFonts w:ascii="Consolas" w:hAnsi="Consolas" w:cs="Consolas"/>
          <w:sz w:val="16"/>
          <w:szCs w:val="16"/>
        </w:rPr>
        <w:t>r.status</w:t>
      </w:r>
      <w:proofErr w:type="gramEnd"/>
      <w:r w:rsidRPr="00CD0293">
        <w:rPr>
          <w:rFonts w:ascii="Consolas" w:hAnsi="Consolas" w:cs="Consolas"/>
          <w:sz w:val="16"/>
          <w:szCs w:val="16"/>
        </w:rPr>
        <w:t>_code)</w:t>
      </w:r>
    </w:p>
    <w:p w14:paraId="0981CD40" w14:textId="77777777" w:rsidR="007F11BA" w:rsidRPr="00CD0293" w:rsidRDefault="007F11BA" w:rsidP="007F11BA">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print(</w:t>
      </w:r>
      <w:proofErr w:type="gramStart"/>
      <w:r w:rsidRPr="00CD0293">
        <w:rPr>
          <w:rFonts w:ascii="Consolas" w:hAnsi="Consolas" w:cs="Consolas"/>
          <w:sz w:val="16"/>
          <w:szCs w:val="16"/>
        </w:rPr>
        <w:t>r.headers</w:t>
      </w:r>
      <w:proofErr w:type="gramEnd"/>
      <w:r w:rsidRPr="00CD0293">
        <w:rPr>
          <w:rFonts w:ascii="Consolas" w:hAnsi="Consolas" w:cs="Consolas"/>
          <w:sz w:val="16"/>
          <w:szCs w:val="16"/>
        </w:rPr>
        <w:t>)</w:t>
      </w:r>
    </w:p>
    <w:p w14:paraId="1D9ED0DC" w14:textId="53ABC85F" w:rsidR="009E29FB" w:rsidRPr="00CD0293" w:rsidRDefault="007F11BA"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CD0293">
        <w:rPr>
          <w:rFonts w:ascii="Consolas" w:hAnsi="Consolas" w:cs="Consolas"/>
          <w:sz w:val="16"/>
          <w:szCs w:val="16"/>
        </w:rPr>
        <w:t xml:space="preserve">    print(r.text)</w:t>
      </w:r>
    </w:p>
    <w:p w14:paraId="31EE3367" w14:textId="306D7ED1" w:rsidR="008C6659" w:rsidRDefault="008C6659" w:rsidP="009E29FB">
      <w:pPr>
        <w:pStyle w:val="Heading2"/>
      </w:pPr>
    </w:p>
    <w:p w14:paraId="73A6D464" w14:textId="622EF092" w:rsidR="008C6659" w:rsidRDefault="008C6659">
      <w:r>
        <w:br w:type="page"/>
      </w:r>
    </w:p>
    <w:p w14:paraId="3DCFEEC6" w14:textId="77777777" w:rsidR="008C6659" w:rsidRPr="003A6A5C" w:rsidRDefault="008C6659" w:rsidP="00CD0293"/>
    <w:p w14:paraId="0EECB8BC" w14:textId="66D26EB6" w:rsidR="009E29FB" w:rsidRDefault="009E29FB" w:rsidP="009E29FB">
      <w:pPr>
        <w:pStyle w:val="Heading2"/>
      </w:pPr>
      <w:bookmarkStart w:id="934" w:name="_Toc104540159"/>
      <w:r>
        <w:t>Observation search by CRID</w:t>
      </w:r>
      <w:bookmarkEnd w:id="934"/>
    </w:p>
    <w:p w14:paraId="1DB70BD0" w14:textId="47B8737F" w:rsidR="009E29FB" w:rsidRDefault="009E29FB" w:rsidP="00CD0293">
      <w:pPr>
        <w:pStyle w:val="Heading4"/>
        <w:ind w:left="270"/>
      </w:pPr>
      <w:r>
        <w:t xml:space="preserve">Python </w:t>
      </w:r>
    </w:p>
    <w:p w14:paraId="753E0EAB"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roofErr w:type="gramStart"/>
      <w:r w:rsidRPr="00FC265E">
        <w:rPr>
          <w:rFonts w:ascii="Consolas" w:hAnsi="Consolas" w:cs="Consolas"/>
          <w:sz w:val="16"/>
          <w:szCs w:val="16"/>
        </w:rPr>
        <w:t>#!/</w:t>
      </w:r>
      <w:proofErr w:type="gramEnd"/>
      <w:r w:rsidRPr="00FC265E">
        <w:rPr>
          <w:rFonts w:ascii="Consolas" w:hAnsi="Consolas" w:cs="Consolas"/>
          <w:sz w:val="16"/>
          <w:szCs w:val="16"/>
        </w:rPr>
        <w:t>usr/bin/env python3</w:t>
      </w:r>
    </w:p>
    <w:p w14:paraId="68C59B92"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7FEE2E24"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import sys</w:t>
      </w:r>
    </w:p>
    <w:p w14:paraId="6F6D0FD0"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import json</w:t>
      </w:r>
    </w:p>
    <w:p w14:paraId="46049EC4"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import requests</w:t>
      </w:r>
    </w:p>
    <w:p w14:paraId="3A4B96F3"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from pathlib import Path</w:t>
      </w:r>
    </w:p>
    <w:p w14:paraId="00EAC8A4"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4A1FDF52"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if len(</w:t>
      </w:r>
      <w:proofErr w:type="gramStart"/>
      <w:r w:rsidRPr="00FC265E">
        <w:rPr>
          <w:rFonts w:ascii="Consolas" w:hAnsi="Consolas" w:cs="Consolas"/>
          <w:sz w:val="16"/>
          <w:szCs w:val="16"/>
        </w:rPr>
        <w:t>sys.argv</w:t>
      </w:r>
      <w:proofErr w:type="gramEnd"/>
      <w:r w:rsidRPr="00FC265E">
        <w:rPr>
          <w:rFonts w:ascii="Consolas" w:hAnsi="Consolas" w:cs="Consolas"/>
          <w:sz w:val="16"/>
          <w:szCs w:val="16"/>
        </w:rPr>
        <w:t>) &lt; 2:</w:t>
      </w:r>
    </w:p>
    <w:p w14:paraId="43C718EB"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 xml:space="preserve">    </w:t>
      </w:r>
      <w:proofErr w:type="gramStart"/>
      <w:r w:rsidRPr="00FC265E">
        <w:rPr>
          <w:rFonts w:ascii="Consolas" w:hAnsi="Consolas" w:cs="Consolas"/>
          <w:sz w:val="16"/>
          <w:szCs w:val="16"/>
        </w:rPr>
        <w:t>sys.exit</w:t>
      </w:r>
      <w:proofErr w:type="gramEnd"/>
      <w:r w:rsidRPr="00FC265E">
        <w:rPr>
          <w:rFonts w:ascii="Consolas" w:hAnsi="Consolas" w:cs="Consolas"/>
          <w:sz w:val="16"/>
          <w:szCs w:val="16"/>
        </w:rPr>
        <w:t>("Usage: python searchObservationCRID.py &lt;CRID&gt;")</w:t>
      </w:r>
    </w:p>
    <w:p w14:paraId="4813C34A"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3937D882"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 Bearer token captured in token.txt</w:t>
      </w:r>
    </w:p>
    <w:p w14:paraId="2E79B8E9"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tokenfile = Path('token.txt')</w:t>
      </w:r>
    </w:p>
    <w:p w14:paraId="0EB799A4"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 xml:space="preserve">authstring = 'Bearer ' + </w:t>
      </w:r>
      <w:proofErr w:type="gramStart"/>
      <w:r w:rsidRPr="00FC265E">
        <w:rPr>
          <w:rFonts w:ascii="Consolas" w:hAnsi="Consolas" w:cs="Consolas"/>
          <w:sz w:val="16"/>
          <w:szCs w:val="16"/>
        </w:rPr>
        <w:t>tokenfile.read</w:t>
      </w:r>
      <w:proofErr w:type="gramEnd"/>
      <w:r w:rsidRPr="00FC265E">
        <w:rPr>
          <w:rFonts w:ascii="Consolas" w:hAnsi="Consolas" w:cs="Consolas"/>
          <w:sz w:val="16"/>
          <w:szCs w:val="16"/>
        </w:rPr>
        <w:t>_text()</w:t>
      </w:r>
    </w:p>
    <w:p w14:paraId="348DD7A2"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headers = {'Authorization': authstring}</w:t>
      </w:r>
    </w:p>
    <w:p w14:paraId="40963E63"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5EE44251"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 xml:space="preserve">identifier = 'http://cibmtr.org/identifier/CRID|' + </w:t>
      </w:r>
      <w:proofErr w:type="gramStart"/>
      <w:r w:rsidRPr="00FC265E">
        <w:rPr>
          <w:rFonts w:ascii="Consolas" w:hAnsi="Consolas" w:cs="Consolas"/>
          <w:sz w:val="16"/>
          <w:szCs w:val="16"/>
        </w:rPr>
        <w:t>sys.argv</w:t>
      </w:r>
      <w:proofErr w:type="gramEnd"/>
      <w:r w:rsidRPr="00FC265E">
        <w:rPr>
          <w:rFonts w:ascii="Consolas" w:hAnsi="Consolas" w:cs="Consolas"/>
          <w:sz w:val="16"/>
          <w:szCs w:val="16"/>
        </w:rPr>
        <w:t>[1]</w:t>
      </w:r>
    </w:p>
    <w:p w14:paraId="6D5CF55B"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security = 'http://cibmtr.org/codesystem/transplant-center|rc_12002'</w:t>
      </w:r>
    </w:p>
    <w:p w14:paraId="223D8A7D" w14:textId="4EC66B58"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2DF69C93"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payload = {</w:t>
      </w:r>
    </w:p>
    <w:p w14:paraId="68E191F6"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 xml:space="preserve">    '</w:t>
      </w:r>
      <w:proofErr w:type="gramStart"/>
      <w:r w:rsidRPr="00FC265E">
        <w:rPr>
          <w:rFonts w:ascii="Consolas" w:hAnsi="Consolas" w:cs="Consolas"/>
          <w:sz w:val="16"/>
          <w:szCs w:val="16"/>
        </w:rPr>
        <w:t>patient.identifier</w:t>
      </w:r>
      <w:proofErr w:type="gramEnd"/>
      <w:r w:rsidRPr="00FC265E">
        <w:rPr>
          <w:rFonts w:ascii="Consolas" w:hAnsi="Consolas" w:cs="Consolas"/>
          <w:sz w:val="16"/>
          <w:szCs w:val="16"/>
        </w:rPr>
        <w:t>': identifier,</w:t>
      </w:r>
    </w:p>
    <w:p w14:paraId="30A96D0D"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 xml:space="preserve">    '_security': security</w:t>
      </w:r>
    </w:p>
    <w:p w14:paraId="6EC947AA"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w:t>
      </w:r>
    </w:p>
    <w:p w14:paraId="3ACF2A96" w14:textId="77777777"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p>
    <w:p w14:paraId="38A190A3" w14:textId="02C3C8E0" w:rsidR="00FC265E" w:rsidRPr="00FC265E" w:rsidRDefault="00FC265E" w:rsidP="00CD0293">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 xml:space="preserve">r = </w:t>
      </w:r>
      <w:proofErr w:type="gramStart"/>
      <w:r w:rsidRPr="00FC265E">
        <w:rPr>
          <w:rFonts w:ascii="Consolas" w:hAnsi="Consolas" w:cs="Consolas"/>
          <w:sz w:val="16"/>
          <w:szCs w:val="16"/>
        </w:rPr>
        <w:t>requests.get(</w:t>
      </w:r>
      <w:proofErr w:type="gramEnd"/>
      <w:r w:rsidRPr="00FC265E">
        <w:rPr>
          <w:rFonts w:ascii="Consolas" w:hAnsi="Consolas" w:cs="Consolas"/>
          <w:sz w:val="16"/>
          <w:szCs w:val="16"/>
        </w:rPr>
        <w:t>'</w:t>
      </w:r>
      <w:r w:rsidR="00094919" w:rsidRPr="00094919">
        <w:rPr>
          <w:rFonts w:ascii="Consolas" w:hAnsi="Consolas" w:cs="Consolas"/>
          <w:sz w:val="16"/>
          <w:szCs w:val="16"/>
        </w:rPr>
        <w:t>https://dev-api.nmdp.org/cibmtr-fhir-backend-exttest/v1/r</w:t>
      </w:r>
      <w:r w:rsidR="00094919">
        <w:rPr>
          <w:rFonts w:ascii="Consolas" w:hAnsi="Consolas" w:cs="Consolas"/>
          <w:sz w:val="16"/>
          <w:szCs w:val="16"/>
        </w:rPr>
        <w:t>3</w:t>
      </w:r>
      <w:r w:rsidRPr="00FC265E">
        <w:rPr>
          <w:rFonts w:ascii="Consolas" w:hAnsi="Consolas" w:cs="Consolas"/>
          <w:sz w:val="16"/>
          <w:szCs w:val="16"/>
        </w:rPr>
        <w:t>/Observation',</w:t>
      </w:r>
    </w:p>
    <w:p w14:paraId="29369662" w14:textId="77777777" w:rsidR="00FC265E" w:rsidRPr="00FC265E" w:rsidRDefault="00FC265E" w:rsidP="00E7169F">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 xml:space="preserve">                 params=payload,</w:t>
      </w:r>
    </w:p>
    <w:p w14:paraId="2E33E6EC" w14:textId="77777777" w:rsidR="00FC265E" w:rsidRPr="00FC265E" w:rsidRDefault="00FC265E" w:rsidP="00E7169F">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 xml:space="preserve">                 headers=headers)</w:t>
      </w:r>
    </w:p>
    <w:p w14:paraId="182EC3DA" w14:textId="77777777" w:rsidR="00FC265E" w:rsidRPr="00FC265E" w:rsidRDefault="00FC265E" w:rsidP="00E7169F">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if r:</w:t>
      </w:r>
    </w:p>
    <w:p w14:paraId="551C4D0C" w14:textId="77777777" w:rsidR="00FC265E" w:rsidRPr="00FC265E" w:rsidRDefault="00FC265E" w:rsidP="00E7169F">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 xml:space="preserve">    print(</w:t>
      </w:r>
      <w:proofErr w:type="gramStart"/>
      <w:r w:rsidRPr="00FC265E">
        <w:rPr>
          <w:rFonts w:ascii="Consolas" w:hAnsi="Consolas" w:cs="Consolas"/>
          <w:sz w:val="16"/>
          <w:szCs w:val="16"/>
        </w:rPr>
        <w:t>json.dumps</w:t>
      </w:r>
      <w:proofErr w:type="gramEnd"/>
      <w:r w:rsidRPr="00FC265E">
        <w:rPr>
          <w:rFonts w:ascii="Consolas" w:hAnsi="Consolas" w:cs="Consolas"/>
          <w:sz w:val="16"/>
          <w:szCs w:val="16"/>
        </w:rPr>
        <w:t>(r.json(), indent=4))</w:t>
      </w:r>
    </w:p>
    <w:p w14:paraId="49BFBACF" w14:textId="77777777" w:rsidR="00FC265E" w:rsidRPr="00FC265E" w:rsidRDefault="00FC265E" w:rsidP="00E7169F">
      <w:pPr>
        <w:pBdr>
          <w:top w:val="single" w:sz="4" w:space="1" w:color="auto"/>
          <w:left w:val="single" w:sz="4" w:space="4" w:color="auto"/>
          <w:bottom w:val="single" w:sz="4" w:space="1" w:color="auto"/>
          <w:right w:val="single" w:sz="4" w:space="4" w:color="auto"/>
        </w:pBdr>
        <w:ind w:left="360"/>
        <w:rPr>
          <w:rFonts w:ascii="Consolas" w:hAnsi="Consolas" w:cs="Consolas"/>
          <w:sz w:val="16"/>
          <w:szCs w:val="16"/>
        </w:rPr>
      </w:pPr>
      <w:r w:rsidRPr="00FC265E">
        <w:rPr>
          <w:rFonts w:ascii="Consolas" w:hAnsi="Consolas" w:cs="Consolas"/>
          <w:sz w:val="16"/>
          <w:szCs w:val="16"/>
        </w:rPr>
        <w:t>else:</w:t>
      </w:r>
    </w:p>
    <w:p w14:paraId="301889D3" w14:textId="5B6E6739" w:rsidR="000A5EE1" w:rsidRDefault="00FC265E" w:rsidP="00E7169F">
      <w:pPr>
        <w:pBdr>
          <w:top w:val="single" w:sz="4" w:space="1" w:color="auto"/>
          <w:left w:val="single" w:sz="4" w:space="4" w:color="auto"/>
          <w:bottom w:val="single" w:sz="4" w:space="1" w:color="auto"/>
          <w:right w:val="single" w:sz="4" w:space="4" w:color="auto"/>
        </w:pBdr>
        <w:ind w:left="360"/>
      </w:pPr>
      <w:r w:rsidRPr="00FC265E">
        <w:rPr>
          <w:rFonts w:ascii="Consolas" w:hAnsi="Consolas" w:cs="Consolas"/>
          <w:sz w:val="16"/>
          <w:szCs w:val="16"/>
        </w:rPr>
        <w:t xml:space="preserve">    print(</w:t>
      </w:r>
      <w:proofErr w:type="gramStart"/>
      <w:r w:rsidRPr="00FC265E">
        <w:rPr>
          <w:rFonts w:ascii="Consolas" w:hAnsi="Consolas" w:cs="Consolas"/>
          <w:sz w:val="16"/>
          <w:szCs w:val="16"/>
        </w:rPr>
        <w:t>r.status</w:t>
      </w:r>
      <w:proofErr w:type="gramEnd"/>
      <w:r w:rsidRPr="00FC265E">
        <w:rPr>
          <w:rFonts w:ascii="Consolas" w:hAnsi="Consolas" w:cs="Consolas"/>
          <w:sz w:val="16"/>
          <w:szCs w:val="16"/>
        </w:rPr>
        <w:t>_code)</w:t>
      </w:r>
    </w:p>
    <w:p w14:paraId="3568EB0E" w14:textId="77777777" w:rsidR="008C6659" w:rsidRPr="003A6A5C" w:rsidRDefault="008C6659" w:rsidP="00E7169F"/>
    <w:p w14:paraId="2A14646A" w14:textId="6B37E44A" w:rsidR="000A5EE1" w:rsidRPr="00094919" w:rsidRDefault="000A5EE1" w:rsidP="00E7169F"/>
    <w:p w14:paraId="1FD9A764" w14:textId="77777777" w:rsidR="00157281" w:rsidRPr="00157281" w:rsidRDefault="00157281"/>
    <w:p w14:paraId="40331D7F" w14:textId="77777777" w:rsidR="00157281" w:rsidRDefault="00157281"/>
    <w:sectPr w:rsidR="00157281" w:rsidSect="00D27344">
      <w:headerReference w:type="default" r:id="rId21"/>
      <w:pgSz w:w="12240" w:h="15840"/>
      <w:pgMar w:top="207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26265" w14:textId="77777777" w:rsidR="009377B4" w:rsidRDefault="009377B4" w:rsidP="00784519">
      <w:r>
        <w:separator/>
      </w:r>
    </w:p>
  </w:endnote>
  <w:endnote w:type="continuationSeparator" w:id="0">
    <w:p w14:paraId="65B6CBFA" w14:textId="77777777" w:rsidR="009377B4" w:rsidRDefault="009377B4" w:rsidP="007845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770ED" w14:textId="77777777" w:rsidR="009377B4" w:rsidRDefault="009377B4" w:rsidP="00784519">
      <w:r>
        <w:separator/>
      </w:r>
    </w:p>
  </w:footnote>
  <w:footnote w:type="continuationSeparator" w:id="0">
    <w:p w14:paraId="26863E63" w14:textId="77777777" w:rsidR="009377B4" w:rsidRDefault="009377B4" w:rsidP="00784519">
      <w:r>
        <w:continuationSeparator/>
      </w:r>
    </w:p>
  </w:footnote>
  <w:footnote w:id="1">
    <w:p w14:paraId="72114037" w14:textId="77777777" w:rsidR="009203DE" w:rsidRDefault="009203DE" w:rsidP="00D27344">
      <w:pPr>
        <w:pStyle w:val="FootnoteText"/>
      </w:pPr>
      <w:r>
        <w:rPr>
          <w:rStyle w:val="FootnoteReference"/>
        </w:rPr>
        <w:footnoteRef/>
      </w:r>
      <w:r>
        <w:t xml:space="preserve"> https://developer.okta.com/docs/guides/implement-password/use-flow/</w:t>
      </w:r>
    </w:p>
  </w:footnote>
  <w:footnote w:id="2">
    <w:p w14:paraId="1AD978F1" w14:textId="77777777" w:rsidR="009203DE" w:rsidRDefault="009203DE" w:rsidP="00D27344">
      <w:pPr>
        <w:pStyle w:val="FootnoteText"/>
      </w:pPr>
      <w:r>
        <w:rPr>
          <w:rStyle w:val="FootnoteReference"/>
        </w:rPr>
        <w:footnoteRef/>
      </w:r>
      <w:r>
        <w:t xml:space="preserve"> http://hl7.org/fhir/STU3/patient.html</w:t>
      </w:r>
    </w:p>
  </w:footnote>
  <w:footnote w:id="3">
    <w:p w14:paraId="24016BE0" w14:textId="77777777" w:rsidR="009203DE" w:rsidRDefault="009203DE" w:rsidP="00D27344">
      <w:pPr>
        <w:pStyle w:val="FootnoteText"/>
      </w:pPr>
      <w:r>
        <w:rPr>
          <w:rStyle w:val="FootnoteReference"/>
        </w:rPr>
        <w:footnoteRef/>
      </w:r>
      <w:r>
        <w:t xml:space="preserve"> http://hl7.org/fhir/STU3/observation.html</w:t>
      </w:r>
    </w:p>
  </w:footnote>
  <w:footnote w:id="4">
    <w:p w14:paraId="65943E4C" w14:textId="77777777" w:rsidR="009203DE" w:rsidRDefault="009203DE" w:rsidP="00D27344">
      <w:pPr>
        <w:pStyle w:val="FootnoteText"/>
      </w:pPr>
      <w:r>
        <w:rPr>
          <w:rStyle w:val="FootnoteReference"/>
        </w:rPr>
        <w:footnoteRef/>
      </w:r>
      <w:r>
        <w:t xml:space="preserve"> Information on LOINC codes can be found by going to: https://loinc.org/&lt;code&gt;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32075" w14:textId="160E9C41" w:rsidR="009203DE" w:rsidRDefault="009203DE">
    <w:pPr>
      <w:pStyle w:val="Header"/>
    </w:pPr>
    <w:r>
      <w:rPr>
        <w:noProof/>
      </w:rPr>
      <w:drawing>
        <wp:anchor distT="0" distB="0" distL="114300" distR="114300" simplePos="0" relativeHeight="251658240" behindDoc="1" locked="0" layoutInCell="1" allowOverlap="1" wp14:anchorId="498D1658" wp14:editId="1CC9842D">
          <wp:simplePos x="0" y="0"/>
          <wp:positionH relativeFrom="column">
            <wp:posOffset>-949234</wp:posOffset>
          </wp:positionH>
          <wp:positionV relativeFrom="paragraph">
            <wp:posOffset>-439783</wp:posOffset>
          </wp:positionV>
          <wp:extent cx="7772400" cy="1005840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
                    <a:extLst>
                      <a:ext uri="{28A0092B-C50C-407E-A947-70E740481C1C}">
                        <a14:useLocalDpi xmlns:a14="http://schemas.microsoft.com/office/drawing/2010/main" val="0"/>
                      </a:ext>
                    </a:extLst>
                  </a:blip>
                  <a:stretch>
                    <a:fillRect/>
                  </a:stretch>
                </pic:blipFill>
                <pic:spPr>
                  <a:xfrm>
                    <a:off x="0" y="0"/>
                    <a:ext cx="7772400" cy="100584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34E57"/>
    <w:multiLevelType w:val="hybridMultilevel"/>
    <w:tmpl w:val="64765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66336"/>
    <w:multiLevelType w:val="hybridMultilevel"/>
    <w:tmpl w:val="9E34DA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77E1E"/>
    <w:multiLevelType w:val="hybridMultilevel"/>
    <w:tmpl w:val="783CF13C"/>
    <w:lvl w:ilvl="0" w:tplc="474A534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A2614D"/>
    <w:multiLevelType w:val="hybridMultilevel"/>
    <w:tmpl w:val="DAC09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FE557C"/>
    <w:multiLevelType w:val="hybridMultilevel"/>
    <w:tmpl w:val="8EE0D444"/>
    <w:lvl w:ilvl="0" w:tplc="EC726034">
      <w:start w:val="1"/>
      <w:numFmt w:val="bullet"/>
      <w:lvlText w:val=""/>
      <w:lvlJc w:val="left"/>
      <w:pPr>
        <w:ind w:left="720" w:hanging="360"/>
      </w:pPr>
      <w:rPr>
        <w:rFonts w:ascii="Symbol" w:hAnsi="Symbol" w:hint="default"/>
        <w:color w:val="B4BD0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294645"/>
    <w:multiLevelType w:val="hybridMultilevel"/>
    <w:tmpl w:val="F50A11EC"/>
    <w:lvl w:ilvl="0" w:tplc="12185FF6">
      <w:start w:val="1"/>
      <w:numFmt w:val="bullet"/>
      <w:lvlText w:val="•"/>
      <w:lvlJc w:val="left"/>
      <w:pPr>
        <w:tabs>
          <w:tab w:val="num" w:pos="360"/>
        </w:tabs>
        <w:ind w:left="360" w:hanging="360"/>
      </w:pPr>
      <w:rPr>
        <w:rFonts w:ascii="Arial" w:hAnsi="Arial" w:hint="default"/>
      </w:rPr>
    </w:lvl>
    <w:lvl w:ilvl="1" w:tplc="FFF03470">
      <w:numFmt w:val="bullet"/>
      <w:lvlText w:val="–"/>
      <w:lvlJc w:val="left"/>
      <w:pPr>
        <w:tabs>
          <w:tab w:val="num" w:pos="1440"/>
        </w:tabs>
        <w:ind w:left="1440" w:hanging="360"/>
      </w:pPr>
      <w:rPr>
        <w:rFonts w:ascii="Arial" w:hAnsi="Arial" w:hint="default"/>
      </w:rPr>
    </w:lvl>
    <w:lvl w:ilvl="2" w:tplc="3CCA686A" w:tentative="1">
      <w:start w:val="1"/>
      <w:numFmt w:val="bullet"/>
      <w:lvlText w:val="•"/>
      <w:lvlJc w:val="left"/>
      <w:pPr>
        <w:tabs>
          <w:tab w:val="num" w:pos="2160"/>
        </w:tabs>
        <w:ind w:left="2160" w:hanging="360"/>
      </w:pPr>
      <w:rPr>
        <w:rFonts w:ascii="Arial" w:hAnsi="Arial" w:hint="default"/>
      </w:rPr>
    </w:lvl>
    <w:lvl w:ilvl="3" w:tplc="261C8AF8" w:tentative="1">
      <w:start w:val="1"/>
      <w:numFmt w:val="bullet"/>
      <w:lvlText w:val="•"/>
      <w:lvlJc w:val="left"/>
      <w:pPr>
        <w:tabs>
          <w:tab w:val="num" w:pos="2880"/>
        </w:tabs>
        <w:ind w:left="2880" w:hanging="360"/>
      </w:pPr>
      <w:rPr>
        <w:rFonts w:ascii="Arial" w:hAnsi="Arial" w:hint="default"/>
      </w:rPr>
    </w:lvl>
    <w:lvl w:ilvl="4" w:tplc="F5821C16" w:tentative="1">
      <w:start w:val="1"/>
      <w:numFmt w:val="bullet"/>
      <w:lvlText w:val="•"/>
      <w:lvlJc w:val="left"/>
      <w:pPr>
        <w:tabs>
          <w:tab w:val="num" w:pos="3600"/>
        </w:tabs>
        <w:ind w:left="3600" w:hanging="360"/>
      </w:pPr>
      <w:rPr>
        <w:rFonts w:ascii="Arial" w:hAnsi="Arial" w:hint="default"/>
      </w:rPr>
    </w:lvl>
    <w:lvl w:ilvl="5" w:tplc="D7BCF0B4" w:tentative="1">
      <w:start w:val="1"/>
      <w:numFmt w:val="bullet"/>
      <w:lvlText w:val="•"/>
      <w:lvlJc w:val="left"/>
      <w:pPr>
        <w:tabs>
          <w:tab w:val="num" w:pos="4320"/>
        </w:tabs>
        <w:ind w:left="4320" w:hanging="360"/>
      </w:pPr>
      <w:rPr>
        <w:rFonts w:ascii="Arial" w:hAnsi="Arial" w:hint="default"/>
      </w:rPr>
    </w:lvl>
    <w:lvl w:ilvl="6" w:tplc="A970B8F2" w:tentative="1">
      <w:start w:val="1"/>
      <w:numFmt w:val="bullet"/>
      <w:lvlText w:val="•"/>
      <w:lvlJc w:val="left"/>
      <w:pPr>
        <w:tabs>
          <w:tab w:val="num" w:pos="5040"/>
        </w:tabs>
        <w:ind w:left="5040" w:hanging="360"/>
      </w:pPr>
      <w:rPr>
        <w:rFonts w:ascii="Arial" w:hAnsi="Arial" w:hint="default"/>
      </w:rPr>
    </w:lvl>
    <w:lvl w:ilvl="7" w:tplc="AA609684" w:tentative="1">
      <w:start w:val="1"/>
      <w:numFmt w:val="bullet"/>
      <w:lvlText w:val="•"/>
      <w:lvlJc w:val="left"/>
      <w:pPr>
        <w:tabs>
          <w:tab w:val="num" w:pos="5760"/>
        </w:tabs>
        <w:ind w:left="5760" w:hanging="360"/>
      </w:pPr>
      <w:rPr>
        <w:rFonts w:ascii="Arial" w:hAnsi="Arial" w:hint="default"/>
      </w:rPr>
    </w:lvl>
    <w:lvl w:ilvl="8" w:tplc="E6CA882C"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4DA72F2"/>
    <w:multiLevelType w:val="hybridMultilevel"/>
    <w:tmpl w:val="210E9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4E1662"/>
    <w:multiLevelType w:val="hybridMultilevel"/>
    <w:tmpl w:val="74541C8A"/>
    <w:lvl w:ilvl="0" w:tplc="E53EFDA6">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535EBA"/>
    <w:multiLevelType w:val="hybridMultilevel"/>
    <w:tmpl w:val="9878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C2453B"/>
    <w:multiLevelType w:val="hybridMultilevel"/>
    <w:tmpl w:val="5C8E0B2A"/>
    <w:lvl w:ilvl="0" w:tplc="EC726034">
      <w:start w:val="1"/>
      <w:numFmt w:val="bullet"/>
      <w:lvlText w:val=""/>
      <w:lvlJc w:val="left"/>
      <w:pPr>
        <w:ind w:left="720" w:hanging="360"/>
      </w:pPr>
      <w:rPr>
        <w:rFonts w:ascii="Symbol" w:hAnsi="Symbol" w:hint="default"/>
        <w:color w:val="B4BD00"/>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C2500F"/>
    <w:multiLevelType w:val="hybridMultilevel"/>
    <w:tmpl w:val="26982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FD40CB"/>
    <w:multiLevelType w:val="hybridMultilevel"/>
    <w:tmpl w:val="D47C481A"/>
    <w:lvl w:ilvl="0" w:tplc="A358E4DC">
      <w:start w:val="1"/>
      <w:numFmt w:val="bullet"/>
      <w:lvlText w:val=""/>
      <w:lvlJc w:val="left"/>
      <w:pPr>
        <w:ind w:left="720" w:hanging="360"/>
      </w:pPr>
      <w:rPr>
        <w:rFonts w:ascii="Symbol" w:hAnsi="Symbol" w:hint="default"/>
        <w:color w:val="63A70A"/>
        <w:sz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277C5F"/>
    <w:multiLevelType w:val="hybridMultilevel"/>
    <w:tmpl w:val="300807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D2B3408"/>
    <w:multiLevelType w:val="hybridMultilevel"/>
    <w:tmpl w:val="C3866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3E703D"/>
    <w:multiLevelType w:val="hybridMultilevel"/>
    <w:tmpl w:val="9E34DA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E26627"/>
    <w:multiLevelType w:val="hybridMultilevel"/>
    <w:tmpl w:val="8F3EB566"/>
    <w:lvl w:ilvl="0" w:tplc="84761F8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5780844"/>
    <w:multiLevelType w:val="hybridMultilevel"/>
    <w:tmpl w:val="7E74B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95328F"/>
    <w:multiLevelType w:val="hybridMultilevel"/>
    <w:tmpl w:val="F5DECEBC"/>
    <w:lvl w:ilvl="0" w:tplc="8E20F0E4">
      <w:start w:val="1"/>
      <w:numFmt w:val="bullet"/>
      <w:lvlText w:val="•"/>
      <w:lvlJc w:val="left"/>
      <w:pPr>
        <w:ind w:left="360" w:hanging="360"/>
      </w:pPr>
      <w:rPr>
        <w:rFonts w:ascii="Arial" w:hAnsi="Arial" w:hint="default"/>
        <w:color w:val="000000" w:themeColor="text1"/>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D1017C0"/>
    <w:multiLevelType w:val="hybridMultilevel"/>
    <w:tmpl w:val="B6A42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57539745">
    <w:abstractNumId w:val="13"/>
  </w:num>
  <w:num w:numId="2" w16cid:durableId="1276905553">
    <w:abstractNumId w:val="4"/>
  </w:num>
  <w:num w:numId="3" w16cid:durableId="1662274924">
    <w:abstractNumId w:val="9"/>
  </w:num>
  <w:num w:numId="4" w16cid:durableId="1154562497">
    <w:abstractNumId w:val="11"/>
  </w:num>
  <w:num w:numId="5" w16cid:durableId="2036156652">
    <w:abstractNumId w:val="2"/>
  </w:num>
  <w:num w:numId="6" w16cid:durableId="605699072">
    <w:abstractNumId w:val="1"/>
  </w:num>
  <w:num w:numId="7" w16cid:durableId="502595868">
    <w:abstractNumId w:val="14"/>
  </w:num>
  <w:num w:numId="8" w16cid:durableId="1570143027">
    <w:abstractNumId w:val="12"/>
  </w:num>
  <w:num w:numId="9" w16cid:durableId="2137677727">
    <w:abstractNumId w:val="16"/>
  </w:num>
  <w:num w:numId="10" w16cid:durableId="1116602714">
    <w:abstractNumId w:val="5"/>
  </w:num>
  <w:num w:numId="11" w16cid:durableId="657392373">
    <w:abstractNumId w:val="17"/>
  </w:num>
  <w:num w:numId="12" w16cid:durableId="1538814209">
    <w:abstractNumId w:val="6"/>
  </w:num>
  <w:num w:numId="13" w16cid:durableId="541944871">
    <w:abstractNumId w:val="10"/>
  </w:num>
  <w:num w:numId="14" w16cid:durableId="1345279059">
    <w:abstractNumId w:val="15"/>
  </w:num>
  <w:num w:numId="15" w16cid:durableId="47532473">
    <w:abstractNumId w:val="7"/>
  </w:num>
  <w:num w:numId="16" w16cid:durableId="943345797">
    <w:abstractNumId w:val="3"/>
  </w:num>
  <w:num w:numId="17" w16cid:durableId="986209431">
    <w:abstractNumId w:val="0"/>
  </w:num>
  <w:num w:numId="18" w16cid:durableId="1425759737">
    <w:abstractNumId w:val="18"/>
  </w:num>
  <w:num w:numId="19" w16cid:durableId="1769812387">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ob Milius">
    <w15:presenceInfo w15:providerId="AD" w15:userId="S::bmilius@nmdp.org::33f8d9c2-a2a1-4f82-900c-e9f2ea20fe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52DF"/>
    <w:rsid w:val="000404AE"/>
    <w:rsid w:val="00072AEB"/>
    <w:rsid w:val="00084A93"/>
    <w:rsid w:val="00094919"/>
    <w:rsid w:val="000A5EE1"/>
    <w:rsid w:val="000C1B2F"/>
    <w:rsid w:val="00151E5A"/>
    <w:rsid w:val="00157281"/>
    <w:rsid w:val="001644BE"/>
    <w:rsid w:val="00166149"/>
    <w:rsid w:val="001720BE"/>
    <w:rsid w:val="00174BBB"/>
    <w:rsid w:val="00185C68"/>
    <w:rsid w:val="001A31EB"/>
    <w:rsid w:val="001A5DCC"/>
    <w:rsid w:val="001D36A7"/>
    <w:rsid w:val="001E2122"/>
    <w:rsid w:val="001E5C11"/>
    <w:rsid w:val="001F3BE9"/>
    <w:rsid w:val="001F773D"/>
    <w:rsid w:val="00224AD8"/>
    <w:rsid w:val="00233CB5"/>
    <w:rsid w:val="00252EAB"/>
    <w:rsid w:val="00260AD2"/>
    <w:rsid w:val="002624A6"/>
    <w:rsid w:val="0027603B"/>
    <w:rsid w:val="002814BC"/>
    <w:rsid w:val="002833D6"/>
    <w:rsid w:val="002A2DA0"/>
    <w:rsid w:val="002D0ED0"/>
    <w:rsid w:val="002E68E1"/>
    <w:rsid w:val="002F6F9A"/>
    <w:rsid w:val="00316808"/>
    <w:rsid w:val="00347797"/>
    <w:rsid w:val="00377135"/>
    <w:rsid w:val="003905D3"/>
    <w:rsid w:val="003A0A33"/>
    <w:rsid w:val="003A6A5C"/>
    <w:rsid w:val="003D46ED"/>
    <w:rsid w:val="003F717A"/>
    <w:rsid w:val="00401976"/>
    <w:rsid w:val="004020A5"/>
    <w:rsid w:val="00416236"/>
    <w:rsid w:val="00450661"/>
    <w:rsid w:val="00480D29"/>
    <w:rsid w:val="004927F4"/>
    <w:rsid w:val="0049545E"/>
    <w:rsid w:val="004A0541"/>
    <w:rsid w:val="004A43D1"/>
    <w:rsid w:val="004D464F"/>
    <w:rsid w:val="004E7EFA"/>
    <w:rsid w:val="00507928"/>
    <w:rsid w:val="00510B60"/>
    <w:rsid w:val="005123D8"/>
    <w:rsid w:val="005308B1"/>
    <w:rsid w:val="00543C3D"/>
    <w:rsid w:val="005653BC"/>
    <w:rsid w:val="00566A6B"/>
    <w:rsid w:val="00577FC7"/>
    <w:rsid w:val="005A2709"/>
    <w:rsid w:val="005A3410"/>
    <w:rsid w:val="005A4A00"/>
    <w:rsid w:val="005F05EB"/>
    <w:rsid w:val="0061450A"/>
    <w:rsid w:val="00636C0D"/>
    <w:rsid w:val="00641998"/>
    <w:rsid w:val="00650BED"/>
    <w:rsid w:val="00670CC8"/>
    <w:rsid w:val="006772F4"/>
    <w:rsid w:val="00681446"/>
    <w:rsid w:val="00682662"/>
    <w:rsid w:val="006C2248"/>
    <w:rsid w:val="006E3204"/>
    <w:rsid w:val="006E4FEB"/>
    <w:rsid w:val="0071568F"/>
    <w:rsid w:val="00715956"/>
    <w:rsid w:val="007167F9"/>
    <w:rsid w:val="007268F4"/>
    <w:rsid w:val="007300AE"/>
    <w:rsid w:val="007452DF"/>
    <w:rsid w:val="007522E1"/>
    <w:rsid w:val="007705D9"/>
    <w:rsid w:val="00771306"/>
    <w:rsid w:val="007735D2"/>
    <w:rsid w:val="00774094"/>
    <w:rsid w:val="00784519"/>
    <w:rsid w:val="00786609"/>
    <w:rsid w:val="007A48AB"/>
    <w:rsid w:val="007B2C32"/>
    <w:rsid w:val="007E6B5C"/>
    <w:rsid w:val="007F11BA"/>
    <w:rsid w:val="007F6155"/>
    <w:rsid w:val="0080334F"/>
    <w:rsid w:val="008043EE"/>
    <w:rsid w:val="00805DAC"/>
    <w:rsid w:val="00807F06"/>
    <w:rsid w:val="00847EBA"/>
    <w:rsid w:val="00863B94"/>
    <w:rsid w:val="008873A6"/>
    <w:rsid w:val="008A2D2D"/>
    <w:rsid w:val="008A5F21"/>
    <w:rsid w:val="008B51AF"/>
    <w:rsid w:val="008C6659"/>
    <w:rsid w:val="008D34D2"/>
    <w:rsid w:val="008F18A2"/>
    <w:rsid w:val="00902868"/>
    <w:rsid w:val="009203DE"/>
    <w:rsid w:val="00924954"/>
    <w:rsid w:val="009264CB"/>
    <w:rsid w:val="009377B4"/>
    <w:rsid w:val="0094522F"/>
    <w:rsid w:val="009804EA"/>
    <w:rsid w:val="009A10DB"/>
    <w:rsid w:val="009A4937"/>
    <w:rsid w:val="009B66CA"/>
    <w:rsid w:val="009D107F"/>
    <w:rsid w:val="009D75CB"/>
    <w:rsid w:val="009E29FB"/>
    <w:rsid w:val="009F3720"/>
    <w:rsid w:val="009F4E0B"/>
    <w:rsid w:val="00A22CCC"/>
    <w:rsid w:val="00A37A3C"/>
    <w:rsid w:val="00AB30F8"/>
    <w:rsid w:val="00AB6FED"/>
    <w:rsid w:val="00AC517C"/>
    <w:rsid w:val="00AE4122"/>
    <w:rsid w:val="00AF1AD4"/>
    <w:rsid w:val="00B31FA5"/>
    <w:rsid w:val="00B90871"/>
    <w:rsid w:val="00B96EB1"/>
    <w:rsid w:val="00BA65BB"/>
    <w:rsid w:val="00BA66D1"/>
    <w:rsid w:val="00BF2BD0"/>
    <w:rsid w:val="00C023FA"/>
    <w:rsid w:val="00C17C87"/>
    <w:rsid w:val="00C20238"/>
    <w:rsid w:val="00C31D47"/>
    <w:rsid w:val="00CA16AC"/>
    <w:rsid w:val="00CC77BA"/>
    <w:rsid w:val="00CD0293"/>
    <w:rsid w:val="00D139C7"/>
    <w:rsid w:val="00D27344"/>
    <w:rsid w:val="00D27BBC"/>
    <w:rsid w:val="00D37EC0"/>
    <w:rsid w:val="00D7380C"/>
    <w:rsid w:val="00D81DC4"/>
    <w:rsid w:val="00D83C04"/>
    <w:rsid w:val="00DB5201"/>
    <w:rsid w:val="00DD32F8"/>
    <w:rsid w:val="00DE47FD"/>
    <w:rsid w:val="00DE7045"/>
    <w:rsid w:val="00DF241D"/>
    <w:rsid w:val="00E00589"/>
    <w:rsid w:val="00E7169F"/>
    <w:rsid w:val="00EA2AD1"/>
    <w:rsid w:val="00EA4152"/>
    <w:rsid w:val="00EA6C0F"/>
    <w:rsid w:val="00EE6A39"/>
    <w:rsid w:val="00EF14F2"/>
    <w:rsid w:val="00EF2C0C"/>
    <w:rsid w:val="00F35759"/>
    <w:rsid w:val="00F614EE"/>
    <w:rsid w:val="00F61568"/>
    <w:rsid w:val="00F81B3F"/>
    <w:rsid w:val="00FA7159"/>
    <w:rsid w:val="00FB25D5"/>
    <w:rsid w:val="00FC265E"/>
    <w:rsid w:val="00FC62AA"/>
    <w:rsid w:val="00FD61B4"/>
    <w:rsid w:val="00FD63DF"/>
    <w:rsid w:val="00FF56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FC1427"/>
  <w15:chartTrackingRefBased/>
  <w15:docId w15:val="{5EE5FFE1-99A1-D547-BC44-943CF8FF2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2709"/>
  </w:style>
  <w:style w:type="paragraph" w:styleId="Heading1">
    <w:name w:val="heading 1"/>
    <w:basedOn w:val="Normal"/>
    <w:next w:val="Normal"/>
    <w:link w:val="Heading1Char"/>
    <w:uiPriority w:val="9"/>
    <w:qFormat/>
    <w:rsid w:val="00D27344"/>
    <w:pPr>
      <w:keepNext/>
      <w:keepLines/>
      <w:spacing w:before="240" w:line="259" w:lineRule="auto"/>
      <w:contextualSpacing/>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7344"/>
    <w:pPr>
      <w:keepNext/>
      <w:keepLines/>
      <w:spacing w:before="40" w:line="259" w:lineRule="auto"/>
      <w:contextualSpacing/>
      <w:outlineLvl w:val="1"/>
    </w:pPr>
    <w:rPr>
      <w:rFonts w:asciiTheme="majorHAnsi" w:eastAsiaTheme="majorEastAsia" w:hAnsiTheme="majorHAnsi" w:cstheme="majorBidi"/>
      <w:i/>
      <w:color w:val="2F5496" w:themeColor="accent1" w:themeShade="BF"/>
      <w:sz w:val="26"/>
      <w:szCs w:val="26"/>
    </w:rPr>
  </w:style>
  <w:style w:type="paragraph" w:styleId="Heading3">
    <w:name w:val="heading 3"/>
    <w:basedOn w:val="Normal"/>
    <w:next w:val="Normal"/>
    <w:link w:val="Heading3Char"/>
    <w:uiPriority w:val="9"/>
    <w:unhideWhenUsed/>
    <w:qFormat/>
    <w:rsid w:val="00D27344"/>
    <w:pPr>
      <w:keepNext/>
      <w:keepLines/>
      <w:spacing w:before="40" w:line="259" w:lineRule="auto"/>
      <w:contextualSpacing/>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D464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2709"/>
    <w:pPr>
      <w:ind w:left="720"/>
      <w:contextualSpacing/>
    </w:pPr>
  </w:style>
  <w:style w:type="paragraph" w:styleId="Header">
    <w:name w:val="header"/>
    <w:basedOn w:val="Normal"/>
    <w:link w:val="HeaderChar"/>
    <w:uiPriority w:val="99"/>
    <w:unhideWhenUsed/>
    <w:rsid w:val="00784519"/>
    <w:pPr>
      <w:tabs>
        <w:tab w:val="center" w:pos="4680"/>
        <w:tab w:val="right" w:pos="9360"/>
      </w:tabs>
    </w:pPr>
  </w:style>
  <w:style w:type="character" w:customStyle="1" w:styleId="HeaderChar">
    <w:name w:val="Header Char"/>
    <w:basedOn w:val="DefaultParagraphFont"/>
    <w:link w:val="Header"/>
    <w:uiPriority w:val="99"/>
    <w:rsid w:val="00784519"/>
  </w:style>
  <w:style w:type="paragraph" w:styleId="Footer">
    <w:name w:val="footer"/>
    <w:basedOn w:val="Normal"/>
    <w:link w:val="FooterChar"/>
    <w:uiPriority w:val="99"/>
    <w:unhideWhenUsed/>
    <w:rsid w:val="00784519"/>
    <w:pPr>
      <w:tabs>
        <w:tab w:val="center" w:pos="4680"/>
        <w:tab w:val="right" w:pos="9360"/>
      </w:tabs>
    </w:pPr>
  </w:style>
  <w:style w:type="character" w:customStyle="1" w:styleId="FooterChar">
    <w:name w:val="Footer Char"/>
    <w:basedOn w:val="DefaultParagraphFont"/>
    <w:link w:val="Footer"/>
    <w:uiPriority w:val="99"/>
    <w:rsid w:val="00784519"/>
  </w:style>
  <w:style w:type="character" w:customStyle="1" w:styleId="Heading1Char">
    <w:name w:val="Heading 1 Char"/>
    <w:basedOn w:val="DefaultParagraphFont"/>
    <w:link w:val="Heading1"/>
    <w:uiPriority w:val="9"/>
    <w:rsid w:val="00D2734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27344"/>
    <w:rPr>
      <w:rFonts w:asciiTheme="majorHAnsi" w:eastAsiaTheme="majorEastAsia" w:hAnsiTheme="majorHAnsi" w:cstheme="majorBidi"/>
      <w:i/>
      <w:color w:val="2F5496" w:themeColor="accent1" w:themeShade="BF"/>
      <w:sz w:val="26"/>
      <w:szCs w:val="26"/>
    </w:rPr>
  </w:style>
  <w:style w:type="character" w:customStyle="1" w:styleId="Heading3Char">
    <w:name w:val="Heading 3 Char"/>
    <w:basedOn w:val="DefaultParagraphFont"/>
    <w:link w:val="Heading3"/>
    <w:uiPriority w:val="9"/>
    <w:rsid w:val="00D27344"/>
    <w:rPr>
      <w:rFonts w:asciiTheme="majorHAnsi" w:eastAsiaTheme="majorEastAsia" w:hAnsiTheme="majorHAnsi" w:cstheme="majorBidi"/>
      <w:color w:val="1F3763" w:themeColor="accent1" w:themeShade="7F"/>
    </w:rPr>
  </w:style>
  <w:style w:type="paragraph" w:styleId="Title">
    <w:name w:val="Title"/>
    <w:basedOn w:val="Normal"/>
    <w:next w:val="Normal"/>
    <w:link w:val="TitleChar"/>
    <w:uiPriority w:val="10"/>
    <w:qFormat/>
    <w:rsid w:val="00D2734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7344"/>
    <w:rPr>
      <w:rFonts w:asciiTheme="majorHAnsi" w:eastAsiaTheme="majorEastAsia" w:hAnsiTheme="majorHAnsi" w:cstheme="majorBidi"/>
      <w:spacing w:val="-10"/>
      <w:kern w:val="28"/>
      <w:sz w:val="56"/>
      <w:szCs w:val="56"/>
    </w:rPr>
  </w:style>
  <w:style w:type="character" w:styleId="SubtleReference">
    <w:name w:val="Subtle Reference"/>
    <w:basedOn w:val="DefaultParagraphFont"/>
    <w:uiPriority w:val="31"/>
    <w:qFormat/>
    <w:rsid w:val="00D27344"/>
    <w:rPr>
      <w:caps w:val="0"/>
      <w:smallCaps/>
      <w:color w:val="5A5A5A" w:themeColor="text1" w:themeTint="A5"/>
      <w:sz w:val="24"/>
    </w:rPr>
  </w:style>
  <w:style w:type="paragraph" w:customStyle="1" w:styleId="Code">
    <w:name w:val="Code"/>
    <w:basedOn w:val="Normal"/>
    <w:link w:val="CodeChar"/>
    <w:qFormat/>
    <w:rsid w:val="00D27344"/>
    <w:pPr>
      <w:spacing w:after="160" w:line="259" w:lineRule="auto"/>
    </w:pPr>
    <w:rPr>
      <w:rFonts w:ascii="Courier New" w:hAnsi="Courier New" w:cs="Courier New"/>
      <w:spacing w:val="-14"/>
      <w:sz w:val="20"/>
      <w:szCs w:val="20"/>
    </w:rPr>
  </w:style>
  <w:style w:type="paragraph" w:styleId="Caption">
    <w:name w:val="caption"/>
    <w:basedOn w:val="Normal"/>
    <w:next w:val="Normal"/>
    <w:uiPriority w:val="35"/>
    <w:unhideWhenUsed/>
    <w:qFormat/>
    <w:rsid w:val="00D27344"/>
    <w:pPr>
      <w:spacing w:after="200"/>
      <w:contextualSpacing/>
    </w:pPr>
    <w:rPr>
      <w:i/>
      <w:iCs/>
      <w:color w:val="44546A" w:themeColor="text2"/>
      <w:sz w:val="18"/>
      <w:szCs w:val="18"/>
    </w:rPr>
  </w:style>
  <w:style w:type="character" w:customStyle="1" w:styleId="CodeChar">
    <w:name w:val="Code Char"/>
    <w:basedOn w:val="DefaultParagraphFont"/>
    <w:link w:val="Code"/>
    <w:rsid w:val="00D27344"/>
    <w:rPr>
      <w:rFonts w:ascii="Courier New" w:hAnsi="Courier New" w:cs="Courier New"/>
      <w:spacing w:val="-14"/>
      <w:sz w:val="20"/>
      <w:szCs w:val="20"/>
    </w:rPr>
  </w:style>
  <w:style w:type="paragraph" w:styleId="HTMLPreformatted">
    <w:name w:val="HTML Preformatted"/>
    <w:basedOn w:val="Normal"/>
    <w:link w:val="HTMLPreformattedChar"/>
    <w:uiPriority w:val="99"/>
    <w:semiHidden/>
    <w:unhideWhenUsed/>
    <w:rsid w:val="00D273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27344"/>
    <w:rPr>
      <w:rFonts w:ascii="Courier New" w:eastAsia="Times New Roman" w:hAnsi="Courier New" w:cs="Courier New"/>
      <w:sz w:val="20"/>
      <w:szCs w:val="20"/>
    </w:rPr>
  </w:style>
  <w:style w:type="character" w:styleId="Hyperlink">
    <w:name w:val="Hyperlink"/>
    <w:basedOn w:val="DefaultParagraphFont"/>
    <w:uiPriority w:val="99"/>
    <w:unhideWhenUsed/>
    <w:rsid w:val="00D27344"/>
    <w:rPr>
      <w:color w:val="0000FF"/>
      <w:u w:val="single"/>
    </w:rPr>
  </w:style>
  <w:style w:type="paragraph" w:styleId="Subtitle">
    <w:name w:val="Subtitle"/>
    <w:basedOn w:val="Normal"/>
    <w:next w:val="Normal"/>
    <w:link w:val="SubtitleChar"/>
    <w:uiPriority w:val="11"/>
    <w:qFormat/>
    <w:rsid w:val="00D27344"/>
    <w:pPr>
      <w:numPr>
        <w:ilvl w:val="1"/>
      </w:numPr>
      <w:spacing w:after="160" w:line="259" w:lineRule="auto"/>
      <w:contextualSpacing/>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27344"/>
    <w:rPr>
      <w:rFonts w:eastAsiaTheme="minorEastAsia"/>
      <w:color w:val="5A5A5A" w:themeColor="text1" w:themeTint="A5"/>
      <w:spacing w:val="15"/>
      <w:sz w:val="22"/>
      <w:szCs w:val="22"/>
    </w:rPr>
  </w:style>
  <w:style w:type="character" w:styleId="UnresolvedMention">
    <w:name w:val="Unresolved Mention"/>
    <w:basedOn w:val="DefaultParagraphFont"/>
    <w:uiPriority w:val="99"/>
    <w:semiHidden/>
    <w:unhideWhenUsed/>
    <w:rsid w:val="00D27344"/>
    <w:rPr>
      <w:color w:val="605E5C"/>
      <w:shd w:val="clear" w:color="auto" w:fill="E1DFDD"/>
    </w:rPr>
  </w:style>
  <w:style w:type="character" w:styleId="IntenseEmphasis">
    <w:name w:val="Intense Emphasis"/>
    <w:basedOn w:val="DefaultParagraphFont"/>
    <w:uiPriority w:val="21"/>
    <w:qFormat/>
    <w:rsid w:val="00D27344"/>
    <w:rPr>
      <w:i/>
      <w:iCs/>
      <w:color w:val="4472C4" w:themeColor="accent1"/>
    </w:rPr>
  </w:style>
  <w:style w:type="character" w:styleId="CommentReference">
    <w:name w:val="annotation reference"/>
    <w:basedOn w:val="DefaultParagraphFont"/>
    <w:uiPriority w:val="99"/>
    <w:semiHidden/>
    <w:unhideWhenUsed/>
    <w:rsid w:val="00D27344"/>
    <w:rPr>
      <w:sz w:val="16"/>
      <w:szCs w:val="16"/>
    </w:rPr>
  </w:style>
  <w:style w:type="paragraph" w:styleId="CommentText">
    <w:name w:val="annotation text"/>
    <w:basedOn w:val="Normal"/>
    <w:link w:val="CommentTextChar"/>
    <w:uiPriority w:val="99"/>
    <w:semiHidden/>
    <w:unhideWhenUsed/>
    <w:rsid w:val="00D27344"/>
    <w:pPr>
      <w:spacing w:after="160"/>
      <w:contextualSpacing/>
    </w:pPr>
    <w:rPr>
      <w:sz w:val="20"/>
      <w:szCs w:val="20"/>
    </w:rPr>
  </w:style>
  <w:style w:type="character" w:customStyle="1" w:styleId="CommentTextChar">
    <w:name w:val="Comment Text Char"/>
    <w:basedOn w:val="DefaultParagraphFont"/>
    <w:link w:val="CommentText"/>
    <w:uiPriority w:val="99"/>
    <w:semiHidden/>
    <w:rsid w:val="00D27344"/>
    <w:rPr>
      <w:sz w:val="20"/>
      <w:szCs w:val="20"/>
    </w:rPr>
  </w:style>
  <w:style w:type="paragraph" w:styleId="CommentSubject">
    <w:name w:val="annotation subject"/>
    <w:basedOn w:val="CommentText"/>
    <w:next w:val="CommentText"/>
    <w:link w:val="CommentSubjectChar"/>
    <w:uiPriority w:val="99"/>
    <w:semiHidden/>
    <w:unhideWhenUsed/>
    <w:rsid w:val="00D27344"/>
    <w:rPr>
      <w:b/>
      <w:bCs/>
    </w:rPr>
  </w:style>
  <w:style w:type="character" w:customStyle="1" w:styleId="CommentSubjectChar">
    <w:name w:val="Comment Subject Char"/>
    <w:basedOn w:val="CommentTextChar"/>
    <w:link w:val="CommentSubject"/>
    <w:uiPriority w:val="99"/>
    <w:semiHidden/>
    <w:rsid w:val="00D27344"/>
    <w:rPr>
      <w:b/>
      <w:bCs/>
      <w:sz w:val="20"/>
      <w:szCs w:val="20"/>
    </w:rPr>
  </w:style>
  <w:style w:type="paragraph" w:styleId="Revision">
    <w:name w:val="Revision"/>
    <w:hidden/>
    <w:uiPriority w:val="99"/>
    <w:semiHidden/>
    <w:rsid w:val="00D27344"/>
    <w:rPr>
      <w:sz w:val="22"/>
      <w:szCs w:val="22"/>
    </w:rPr>
  </w:style>
  <w:style w:type="paragraph" w:styleId="BalloonText">
    <w:name w:val="Balloon Text"/>
    <w:basedOn w:val="Normal"/>
    <w:link w:val="BalloonTextChar"/>
    <w:uiPriority w:val="99"/>
    <w:semiHidden/>
    <w:unhideWhenUsed/>
    <w:rsid w:val="00D27344"/>
    <w:pPr>
      <w:contextualSpacing/>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27344"/>
    <w:rPr>
      <w:rFonts w:ascii="Times New Roman" w:hAnsi="Times New Roman" w:cs="Times New Roman"/>
      <w:sz w:val="18"/>
      <w:szCs w:val="18"/>
    </w:rPr>
  </w:style>
  <w:style w:type="character" w:styleId="SubtleEmphasis">
    <w:name w:val="Subtle Emphasis"/>
    <w:basedOn w:val="DefaultParagraphFont"/>
    <w:uiPriority w:val="19"/>
    <w:qFormat/>
    <w:rsid w:val="00D27344"/>
    <w:rPr>
      <w:i/>
      <w:iCs/>
      <w:color w:val="404040" w:themeColor="text1" w:themeTint="BF"/>
    </w:rPr>
  </w:style>
  <w:style w:type="paragraph" w:styleId="FootnoteText">
    <w:name w:val="footnote text"/>
    <w:basedOn w:val="Normal"/>
    <w:link w:val="FootnoteTextChar"/>
    <w:uiPriority w:val="99"/>
    <w:semiHidden/>
    <w:unhideWhenUsed/>
    <w:rsid w:val="00D27344"/>
    <w:pPr>
      <w:contextualSpacing/>
    </w:pPr>
    <w:rPr>
      <w:sz w:val="20"/>
      <w:szCs w:val="20"/>
    </w:rPr>
  </w:style>
  <w:style w:type="character" w:customStyle="1" w:styleId="FootnoteTextChar">
    <w:name w:val="Footnote Text Char"/>
    <w:basedOn w:val="DefaultParagraphFont"/>
    <w:link w:val="FootnoteText"/>
    <w:uiPriority w:val="99"/>
    <w:semiHidden/>
    <w:rsid w:val="00D27344"/>
    <w:rPr>
      <w:sz w:val="20"/>
      <w:szCs w:val="20"/>
    </w:rPr>
  </w:style>
  <w:style w:type="character" w:styleId="FootnoteReference">
    <w:name w:val="footnote reference"/>
    <w:basedOn w:val="DefaultParagraphFont"/>
    <w:uiPriority w:val="99"/>
    <w:semiHidden/>
    <w:unhideWhenUsed/>
    <w:rsid w:val="00D27344"/>
    <w:rPr>
      <w:vertAlign w:val="superscript"/>
    </w:rPr>
  </w:style>
  <w:style w:type="character" w:customStyle="1" w:styleId="Heading4Char">
    <w:name w:val="Heading 4 Char"/>
    <w:basedOn w:val="DefaultParagraphFont"/>
    <w:link w:val="Heading4"/>
    <w:uiPriority w:val="9"/>
    <w:rsid w:val="004D464F"/>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6E4FEB"/>
    <w:pPr>
      <w:spacing w:before="480" w:line="276" w:lineRule="auto"/>
      <w:contextualSpacing w:val="0"/>
      <w:outlineLvl w:val="9"/>
    </w:pPr>
    <w:rPr>
      <w:b/>
      <w:bCs/>
      <w:sz w:val="28"/>
      <w:szCs w:val="28"/>
    </w:rPr>
  </w:style>
  <w:style w:type="paragraph" w:styleId="TOC1">
    <w:name w:val="toc 1"/>
    <w:basedOn w:val="Normal"/>
    <w:next w:val="Normal"/>
    <w:autoRedefine/>
    <w:uiPriority w:val="39"/>
    <w:unhideWhenUsed/>
    <w:rsid w:val="006E4FEB"/>
    <w:pPr>
      <w:spacing w:before="120"/>
    </w:pPr>
    <w:rPr>
      <w:rFonts w:cstheme="minorHAnsi"/>
      <w:b/>
      <w:bCs/>
      <w:i/>
      <w:iCs/>
    </w:rPr>
  </w:style>
  <w:style w:type="paragraph" w:styleId="TOC2">
    <w:name w:val="toc 2"/>
    <w:basedOn w:val="Normal"/>
    <w:next w:val="Normal"/>
    <w:autoRedefine/>
    <w:uiPriority w:val="39"/>
    <w:unhideWhenUsed/>
    <w:rsid w:val="00CD0293"/>
    <w:pPr>
      <w:tabs>
        <w:tab w:val="right" w:leader="dot" w:pos="9350"/>
      </w:tabs>
      <w:spacing w:before="120"/>
      <w:ind w:left="240"/>
    </w:pPr>
    <w:rPr>
      <w:rFonts w:cstheme="minorHAnsi"/>
      <w:b/>
      <w:bCs/>
      <w:sz w:val="22"/>
      <w:szCs w:val="22"/>
    </w:rPr>
  </w:style>
  <w:style w:type="paragraph" w:styleId="TOC3">
    <w:name w:val="toc 3"/>
    <w:basedOn w:val="Normal"/>
    <w:next w:val="Normal"/>
    <w:autoRedefine/>
    <w:uiPriority w:val="39"/>
    <w:unhideWhenUsed/>
    <w:rsid w:val="006E4FEB"/>
    <w:pPr>
      <w:ind w:left="480"/>
    </w:pPr>
    <w:rPr>
      <w:rFonts w:cstheme="minorHAnsi"/>
      <w:sz w:val="20"/>
      <w:szCs w:val="20"/>
    </w:rPr>
  </w:style>
  <w:style w:type="paragraph" w:styleId="TOC4">
    <w:name w:val="toc 4"/>
    <w:basedOn w:val="Normal"/>
    <w:next w:val="Normal"/>
    <w:autoRedefine/>
    <w:uiPriority w:val="39"/>
    <w:semiHidden/>
    <w:unhideWhenUsed/>
    <w:rsid w:val="006E4FEB"/>
    <w:pPr>
      <w:ind w:left="720"/>
    </w:pPr>
    <w:rPr>
      <w:rFonts w:cstheme="minorHAnsi"/>
      <w:sz w:val="20"/>
      <w:szCs w:val="20"/>
    </w:rPr>
  </w:style>
  <w:style w:type="paragraph" w:styleId="TOC5">
    <w:name w:val="toc 5"/>
    <w:basedOn w:val="Normal"/>
    <w:next w:val="Normal"/>
    <w:autoRedefine/>
    <w:uiPriority w:val="39"/>
    <w:semiHidden/>
    <w:unhideWhenUsed/>
    <w:rsid w:val="006E4FEB"/>
    <w:pPr>
      <w:ind w:left="960"/>
    </w:pPr>
    <w:rPr>
      <w:rFonts w:cstheme="minorHAnsi"/>
      <w:sz w:val="20"/>
      <w:szCs w:val="20"/>
    </w:rPr>
  </w:style>
  <w:style w:type="paragraph" w:styleId="TOC6">
    <w:name w:val="toc 6"/>
    <w:basedOn w:val="Normal"/>
    <w:next w:val="Normal"/>
    <w:autoRedefine/>
    <w:uiPriority w:val="39"/>
    <w:semiHidden/>
    <w:unhideWhenUsed/>
    <w:rsid w:val="006E4FEB"/>
    <w:pPr>
      <w:ind w:left="1200"/>
    </w:pPr>
    <w:rPr>
      <w:rFonts w:cstheme="minorHAnsi"/>
      <w:sz w:val="20"/>
      <w:szCs w:val="20"/>
    </w:rPr>
  </w:style>
  <w:style w:type="paragraph" w:styleId="TOC7">
    <w:name w:val="toc 7"/>
    <w:basedOn w:val="Normal"/>
    <w:next w:val="Normal"/>
    <w:autoRedefine/>
    <w:uiPriority w:val="39"/>
    <w:semiHidden/>
    <w:unhideWhenUsed/>
    <w:rsid w:val="006E4FEB"/>
    <w:pPr>
      <w:ind w:left="1440"/>
    </w:pPr>
    <w:rPr>
      <w:rFonts w:cstheme="minorHAnsi"/>
      <w:sz w:val="20"/>
      <w:szCs w:val="20"/>
    </w:rPr>
  </w:style>
  <w:style w:type="paragraph" w:styleId="TOC8">
    <w:name w:val="toc 8"/>
    <w:basedOn w:val="Normal"/>
    <w:next w:val="Normal"/>
    <w:autoRedefine/>
    <w:uiPriority w:val="39"/>
    <w:semiHidden/>
    <w:unhideWhenUsed/>
    <w:rsid w:val="006E4FEB"/>
    <w:pPr>
      <w:ind w:left="1680"/>
    </w:pPr>
    <w:rPr>
      <w:rFonts w:cstheme="minorHAnsi"/>
      <w:sz w:val="20"/>
      <w:szCs w:val="20"/>
    </w:rPr>
  </w:style>
  <w:style w:type="paragraph" w:styleId="TOC9">
    <w:name w:val="toc 9"/>
    <w:basedOn w:val="Normal"/>
    <w:next w:val="Normal"/>
    <w:autoRedefine/>
    <w:uiPriority w:val="39"/>
    <w:semiHidden/>
    <w:unhideWhenUsed/>
    <w:rsid w:val="006E4FEB"/>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4363">
      <w:bodyDiv w:val="1"/>
      <w:marLeft w:val="0"/>
      <w:marRight w:val="0"/>
      <w:marTop w:val="0"/>
      <w:marBottom w:val="0"/>
      <w:divBdr>
        <w:top w:val="none" w:sz="0" w:space="0" w:color="auto"/>
        <w:left w:val="none" w:sz="0" w:space="0" w:color="auto"/>
        <w:bottom w:val="none" w:sz="0" w:space="0" w:color="auto"/>
        <w:right w:val="none" w:sz="0" w:space="0" w:color="auto"/>
      </w:divBdr>
    </w:div>
    <w:div w:id="235747534">
      <w:bodyDiv w:val="1"/>
      <w:marLeft w:val="0"/>
      <w:marRight w:val="0"/>
      <w:marTop w:val="0"/>
      <w:marBottom w:val="0"/>
      <w:divBdr>
        <w:top w:val="none" w:sz="0" w:space="0" w:color="auto"/>
        <w:left w:val="none" w:sz="0" w:space="0" w:color="auto"/>
        <w:bottom w:val="none" w:sz="0" w:space="0" w:color="auto"/>
        <w:right w:val="none" w:sz="0" w:space="0" w:color="auto"/>
      </w:divBdr>
      <w:divsChild>
        <w:div w:id="1992908510">
          <w:marLeft w:val="0"/>
          <w:marRight w:val="0"/>
          <w:marTop w:val="0"/>
          <w:marBottom w:val="0"/>
          <w:divBdr>
            <w:top w:val="none" w:sz="0" w:space="0" w:color="auto"/>
            <w:left w:val="none" w:sz="0" w:space="0" w:color="auto"/>
            <w:bottom w:val="none" w:sz="0" w:space="0" w:color="auto"/>
            <w:right w:val="none" w:sz="0" w:space="0" w:color="auto"/>
          </w:divBdr>
          <w:divsChild>
            <w:div w:id="330839755">
              <w:marLeft w:val="0"/>
              <w:marRight w:val="0"/>
              <w:marTop w:val="0"/>
              <w:marBottom w:val="0"/>
              <w:divBdr>
                <w:top w:val="none" w:sz="0" w:space="0" w:color="auto"/>
                <w:left w:val="none" w:sz="0" w:space="0" w:color="auto"/>
                <w:bottom w:val="none" w:sz="0" w:space="0" w:color="auto"/>
                <w:right w:val="none" w:sz="0" w:space="0" w:color="auto"/>
              </w:divBdr>
            </w:div>
            <w:div w:id="668363893">
              <w:marLeft w:val="0"/>
              <w:marRight w:val="0"/>
              <w:marTop w:val="0"/>
              <w:marBottom w:val="0"/>
              <w:divBdr>
                <w:top w:val="none" w:sz="0" w:space="0" w:color="auto"/>
                <w:left w:val="none" w:sz="0" w:space="0" w:color="auto"/>
                <w:bottom w:val="none" w:sz="0" w:space="0" w:color="auto"/>
                <w:right w:val="none" w:sz="0" w:space="0" w:color="auto"/>
              </w:divBdr>
            </w:div>
            <w:div w:id="2075278584">
              <w:marLeft w:val="0"/>
              <w:marRight w:val="0"/>
              <w:marTop w:val="0"/>
              <w:marBottom w:val="0"/>
              <w:divBdr>
                <w:top w:val="none" w:sz="0" w:space="0" w:color="auto"/>
                <w:left w:val="none" w:sz="0" w:space="0" w:color="auto"/>
                <w:bottom w:val="none" w:sz="0" w:space="0" w:color="auto"/>
                <w:right w:val="none" w:sz="0" w:space="0" w:color="auto"/>
              </w:divBdr>
            </w:div>
            <w:div w:id="292374239">
              <w:marLeft w:val="0"/>
              <w:marRight w:val="0"/>
              <w:marTop w:val="0"/>
              <w:marBottom w:val="0"/>
              <w:divBdr>
                <w:top w:val="none" w:sz="0" w:space="0" w:color="auto"/>
                <w:left w:val="none" w:sz="0" w:space="0" w:color="auto"/>
                <w:bottom w:val="none" w:sz="0" w:space="0" w:color="auto"/>
                <w:right w:val="none" w:sz="0" w:space="0" w:color="auto"/>
              </w:divBdr>
            </w:div>
            <w:div w:id="112797557">
              <w:marLeft w:val="0"/>
              <w:marRight w:val="0"/>
              <w:marTop w:val="0"/>
              <w:marBottom w:val="0"/>
              <w:divBdr>
                <w:top w:val="none" w:sz="0" w:space="0" w:color="auto"/>
                <w:left w:val="none" w:sz="0" w:space="0" w:color="auto"/>
                <w:bottom w:val="none" w:sz="0" w:space="0" w:color="auto"/>
                <w:right w:val="none" w:sz="0" w:space="0" w:color="auto"/>
              </w:divBdr>
            </w:div>
            <w:div w:id="1066685054">
              <w:marLeft w:val="0"/>
              <w:marRight w:val="0"/>
              <w:marTop w:val="0"/>
              <w:marBottom w:val="0"/>
              <w:divBdr>
                <w:top w:val="none" w:sz="0" w:space="0" w:color="auto"/>
                <w:left w:val="none" w:sz="0" w:space="0" w:color="auto"/>
                <w:bottom w:val="none" w:sz="0" w:space="0" w:color="auto"/>
                <w:right w:val="none" w:sz="0" w:space="0" w:color="auto"/>
              </w:divBdr>
            </w:div>
            <w:div w:id="1084494477">
              <w:marLeft w:val="0"/>
              <w:marRight w:val="0"/>
              <w:marTop w:val="0"/>
              <w:marBottom w:val="0"/>
              <w:divBdr>
                <w:top w:val="none" w:sz="0" w:space="0" w:color="auto"/>
                <w:left w:val="none" w:sz="0" w:space="0" w:color="auto"/>
                <w:bottom w:val="none" w:sz="0" w:space="0" w:color="auto"/>
                <w:right w:val="none" w:sz="0" w:space="0" w:color="auto"/>
              </w:divBdr>
            </w:div>
            <w:div w:id="855464257">
              <w:marLeft w:val="0"/>
              <w:marRight w:val="0"/>
              <w:marTop w:val="0"/>
              <w:marBottom w:val="0"/>
              <w:divBdr>
                <w:top w:val="none" w:sz="0" w:space="0" w:color="auto"/>
                <w:left w:val="none" w:sz="0" w:space="0" w:color="auto"/>
                <w:bottom w:val="none" w:sz="0" w:space="0" w:color="auto"/>
                <w:right w:val="none" w:sz="0" w:space="0" w:color="auto"/>
              </w:divBdr>
            </w:div>
            <w:div w:id="733239509">
              <w:marLeft w:val="0"/>
              <w:marRight w:val="0"/>
              <w:marTop w:val="0"/>
              <w:marBottom w:val="0"/>
              <w:divBdr>
                <w:top w:val="none" w:sz="0" w:space="0" w:color="auto"/>
                <w:left w:val="none" w:sz="0" w:space="0" w:color="auto"/>
                <w:bottom w:val="none" w:sz="0" w:space="0" w:color="auto"/>
                <w:right w:val="none" w:sz="0" w:space="0" w:color="auto"/>
              </w:divBdr>
            </w:div>
            <w:div w:id="57482293">
              <w:marLeft w:val="0"/>
              <w:marRight w:val="0"/>
              <w:marTop w:val="0"/>
              <w:marBottom w:val="0"/>
              <w:divBdr>
                <w:top w:val="none" w:sz="0" w:space="0" w:color="auto"/>
                <w:left w:val="none" w:sz="0" w:space="0" w:color="auto"/>
                <w:bottom w:val="none" w:sz="0" w:space="0" w:color="auto"/>
                <w:right w:val="none" w:sz="0" w:space="0" w:color="auto"/>
              </w:divBdr>
            </w:div>
            <w:div w:id="712921070">
              <w:marLeft w:val="0"/>
              <w:marRight w:val="0"/>
              <w:marTop w:val="0"/>
              <w:marBottom w:val="0"/>
              <w:divBdr>
                <w:top w:val="none" w:sz="0" w:space="0" w:color="auto"/>
                <w:left w:val="none" w:sz="0" w:space="0" w:color="auto"/>
                <w:bottom w:val="none" w:sz="0" w:space="0" w:color="auto"/>
                <w:right w:val="none" w:sz="0" w:space="0" w:color="auto"/>
              </w:divBdr>
            </w:div>
            <w:div w:id="11231500">
              <w:marLeft w:val="0"/>
              <w:marRight w:val="0"/>
              <w:marTop w:val="0"/>
              <w:marBottom w:val="0"/>
              <w:divBdr>
                <w:top w:val="none" w:sz="0" w:space="0" w:color="auto"/>
                <w:left w:val="none" w:sz="0" w:space="0" w:color="auto"/>
                <w:bottom w:val="none" w:sz="0" w:space="0" w:color="auto"/>
                <w:right w:val="none" w:sz="0" w:space="0" w:color="auto"/>
              </w:divBdr>
            </w:div>
            <w:div w:id="630522887">
              <w:marLeft w:val="0"/>
              <w:marRight w:val="0"/>
              <w:marTop w:val="0"/>
              <w:marBottom w:val="0"/>
              <w:divBdr>
                <w:top w:val="none" w:sz="0" w:space="0" w:color="auto"/>
                <w:left w:val="none" w:sz="0" w:space="0" w:color="auto"/>
                <w:bottom w:val="none" w:sz="0" w:space="0" w:color="auto"/>
                <w:right w:val="none" w:sz="0" w:space="0" w:color="auto"/>
              </w:divBdr>
            </w:div>
            <w:div w:id="460535186">
              <w:marLeft w:val="0"/>
              <w:marRight w:val="0"/>
              <w:marTop w:val="0"/>
              <w:marBottom w:val="0"/>
              <w:divBdr>
                <w:top w:val="none" w:sz="0" w:space="0" w:color="auto"/>
                <w:left w:val="none" w:sz="0" w:space="0" w:color="auto"/>
                <w:bottom w:val="none" w:sz="0" w:space="0" w:color="auto"/>
                <w:right w:val="none" w:sz="0" w:space="0" w:color="auto"/>
              </w:divBdr>
            </w:div>
            <w:div w:id="794174296">
              <w:marLeft w:val="0"/>
              <w:marRight w:val="0"/>
              <w:marTop w:val="0"/>
              <w:marBottom w:val="0"/>
              <w:divBdr>
                <w:top w:val="none" w:sz="0" w:space="0" w:color="auto"/>
                <w:left w:val="none" w:sz="0" w:space="0" w:color="auto"/>
                <w:bottom w:val="none" w:sz="0" w:space="0" w:color="auto"/>
                <w:right w:val="none" w:sz="0" w:space="0" w:color="auto"/>
              </w:divBdr>
            </w:div>
            <w:div w:id="1959482951">
              <w:marLeft w:val="0"/>
              <w:marRight w:val="0"/>
              <w:marTop w:val="0"/>
              <w:marBottom w:val="0"/>
              <w:divBdr>
                <w:top w:val="none" w:sz="0" w:space="0" w:color="auto"/>
                <w:left w:val="none" w:sz="0" w:space="0" w:color="auto"/>
                <w:bottom w:val="none" w:sz="0" w:space="0" w:color="auto"/>
                <w:right w:val="none" w:sz="0" w:space="0" w:color="auto"/>
              </w:divBdr>
            </w:div>
            <w:div w:id="109055877">
              <w:marLeft w:val="0"/>
              <w:marRight w:val="0"/>
              <w:marTop w:val="0"/>
              <w:marBottom w:val="0"/>
              <w:divBdr>
                <w:top w:val="none" w:sz="0" w:space="0" w:color="auto"/>
                <w:left w:val="none" w:sz="0" w:space="0" w:color="auto"/>
                <w:bottom w:val="none" w:sz="0" w:space="0" w:color="auto"/>
                <w:right w:val="none" w:sz="0" w:space="0" w:color="auto"/>
              </w:divBdr>
            </w:div>
            <w:div w:id="2005432963">
              <w:marLeft w:val="0"/>
              <w:marRight w:val="0"/>
              <w:marTop w:val="0"/>
              <w:marBottom w:val="0"/>
              <w:divBdr>
                <w:top w:val="none" w:sz="0" w:space="0" w:color="auto"/>
                <w:left w:val="none" w:sz="0" w:space="0" w:color="auto"/>
                <w:bottom w:val="none" w:sz="0" w:space="0" w:color="auto"/>
                <w:right w:val="none" w:sz="0" w:space="0" w:color="auto"/>
              </w:divBdr>
            </w:div>
            <w:div w:id="328170674">
              <w:marLeft w:val="0"/>
              <w:marRight w:val="0"/>
              <w:marTop w:val="0"/>
              <w:marBottom w:val="0"/>
              <w:divBdr>
                <w:top w:val="none" w:sz="0" w:space="0" w:color="auto"/>
                <w:left w:val="none" w:sz="0" w:space="0" w:color="auto"/>
                <w:bottom w:val="none" w:sz="0" w:space="0" w:color="auto"/>
                <w:right w:val="none" w:sz="0" w:space="0" w:color="auto"/>
              </w:divBdr>
            </w:div>
            <w:div w:id="1735156967">
              <w:marLeft w:val="0"/>
              <w:marRight w:val="0"/>
              <w:marTop w:val="0"/>
              <w:marBottom w:val="0"/>
              <w:divBdr>
                <w:top w:val="none" w:sz="0" w:space="0" w:color="auto"/>
                <w:left w:val="none" w:sz="0" w:space="0" w:color="auto"/>
                <w:bottom w:val="none" w:sz="0" w:space="0" w:color="auto"/>
                <w:right w:val="none" w:sz="0" w:space="0" w:color="auto"/>
              </w:divBdr>
            </w:div>
            <w:div w:id="507016910">
              <w:marLeft w:val="0"/>
              <w:marRight w:val="0"/>
              <w:marTop w:val="0"/>
              <w:marBottom w:val="0"/>
              <w:divBdr>
                <w:top w:val="none" w:sz="0" w:space="0" w:color="auto"/>
                <w:left w:val="none" w:sz="0" w:space="0" w:color="auto"/>
                <w:bottom w:val="none" w:sz="0" w:space="0" w:color="auto"/>
                <w:right w:val="none" w:sz="0" w:space="0" w:color="auto"/>
              </w:divBdr>
            </w:div>
            <w:div w:id="1448234957">
              <w:marLeft w:val="0"/>
              <w:marRight w:val="0"/>
              <w:marTop w:val="0"/>
              <w:marBottom w:val="0"/>
              <w:divBdr>
                <w:top w:val="none" w:sz="0" w:space="0" w:color="auto"/>
                <w:left w:val="none" w:sz="0" w:space="0" w:color="auto"/>
                <w:bottom w:val="none" w:sz="0" w:space="0" w:color="auto"/>
                <w:right w:val="none" w:sz="0" w:space="0" w:color="auto"/>
              </w:divBdr>
            </w:div>
            <w:div w:id="488593478">
              <w:marLeft w:val="0"/>
              <w:marRight w:val="0"/>
              <w:marTop w:val="0"/>
              <w:marBottom w:val="0"/>
              <w:divBdr>
                <w:top w:val="none" w:sz="0" w:space="0" w:color="auto"/>
                <w:left w:val="none" w:sz="0" w:space="0" w:color="auto"/>
                <w:bottom w:val="none" w:sz="0" w:space="0" w:color="auto"/>
                <w:right w:val="none" w:sz="0" w:space="0" w:color="auto"/>
              </w:divBdr>
            </w:div>
            <w:div w:id="71527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7063">
      <w:bodyDiv w:val="1"/>
      <w:marLeft w:val="0"/>
      <w:marRight w:val="0"/>
      <w:marTop w:val="0"/>
      <w:marBottom w:val="0"/>
      <w:divBdr>
        <w:top w:val="none" w:sz="0" w:space="0" w:color="auto"/>
        <w:left w:val="none" w:sz="0" w:space="0" w:color="auto"/>
        <w:bottom w:val="none" w:sz="0" w:space="0" w:color="auto"/>
        <w:right w:val="none" w:sz="0" w:space="0" w:color="auto"/>
      </w:divBdr>
    </w:div>
    <w:div w:id="823665641">
      <w:bodyDiv w:val="1"/>
      <w:marLeft w:val="0"/>
      <w:marRight w:val="0"/>
      <w:marTop w:val="0"/>
      <w:marBottom w:val="0"/>
      <w:divBdr>
        <w:top w:val="none" w:sz="0" w:space="0" w:color="auto"/>
        <w:left w:val="none" w:sz="0" w:space="0" w:color="auto"/>
        <w:bottom w:val="none" w:sz="0" w:space="0" w:color="auto"/>
        <w:right w:val="none" w:sz="0" w:space="0" w:color="auto"/>
      </w:divBdr>
      <w:divsChild>
        <w:div w:id="484467043">
          <w:marLeft w:val="0"/>
          <w:marRight w:val="0"/>
          <w:marTop w:val="0"/>
          <w:marBottom w:val="0"/>
          <w:divBdr>
            <w:top w:val="none" w:sz="0" w:space="0" w:color="auto"/>
            <w:left w:val="none" w:sz="0" w:space="0" w:color="auto"/>
            <w:bottom w:val="none" w:sz="0" w:space="0" w:color="auto"/>
            <w:right w:val="none" w:sz="0" w:space="0" w:color="auto"/>
          </w:divBdr>
          <w:divsChild>
            <w:div w:id="1535654300">
              <w:marLeft w:val="0"/>
              <w:marRight w:val="0"/>
              <w:marTop w:val="0"/>
              <w:marBottom w:val="0"/>
              <w:divBdr>
                <w:top w:val="none" w:sz="0" w:space="0" w:color="auto"/>
                <w:left w:val="none" w:sz="0" w:space="0" w:color="auto"/>
                <w:bottom w:val="none" w:sz="0" w:space="0" w:color="auto"/>
                <w:right w:val="none" w:sz="0" w:space="0" w:color="auto"/>
              </w:divBdr>
            </w:div>
            <w:div w:id="816920301">
              <w:marLeft w:val="0"/>
              <w:marRight w:val="0"/>
              <w:marTop w:val="0"/>
              <w:marBottom w:val="0"/>
              <w:divBdr>
                <w:top w:val="none" w:sz="0" w:space="0" w:color="auto"/>
                <w:left w:val="none" w:sz="0" w:space="0" w:color="auto"/>
                <w:bottom w:val="none" w:sz="0" w:space="0" w:color="auto"/>
                <w:right w:val="none" w:sz="0" w:space="0" w:color="auto"/>
              </w:divBdr>
            </w:div>
            <w:div w:id="1254514359">
              <w:marLeft w:val="0"/>
              <w:marRight w:val="0"/>
              <w:marTop w:val="0"/>
              <w:marBottom w:val="0"/>
              <w:divBdr>
                <w:top w:val="none" w:sz="0" w:space="0" w:color="auto"/>
                <w:left w:val="none" w:sz="0" w:space="0" w:color="auto"/>
                <w:bottom w:val="none" w:sz="0" w:space="0" w:color="auto"/>
                <w:right w:val="none" w:sz="0" w:space="0" w:color="auto"/>
              </w:divBdr>
            </w:div>
            <w:div w:id="956061060">
              <w:marLeft w:val="0"/>
              <w:marRight w:val="0"/>
              <w:marTop w:val="0"/>
              <w:marBottom w:val="0"/>
              <w:divBdr>
                <w:top w:val="none" w:sz="0" w:space="0" w:color="auto"/>
                <w:left w:val="none" w:sz="0" w:space="0" w:color="auto"/>
                <w:bottom w:val="none" w:sz="0" w:space="0" w:color="auto"/>
                <w:right w:val="none" w:sz="0" w:space="0" w:color="auto"/>
              </w:divBdr>
            </w:div>
            <w:div w:id="966203974">
              <w:marLeft w:val="0"/>
              <w:marRight w:val="0"/>
              <w:marTop w:val="0"/>
              <w:marBottom w:val="0"/>
              <w:divBdr>
                <w:top w:val="none" w:sz="0" w:space="0" w:color="auto"/>
                <w:left w:val="none" w:sz="0" w:space="0" w:color="auto"/>
                <w:bottom w:val="none" w:sz="0" w:space="0" w:color="auto"/>
                <w:right w:val="none" w:sz="0" w:space="0" w:color="auto"/>
              </w:divBdr>
            </w:div>
            <w:div w:id="259611166">
              <w:marLeft w:val="0"/>
              <w:marRight w:val="0"/>
              <w:marTop w:val="0"/>
              <w:marBottom w:val="0"/>
              <w:divBdr>
                <w:top w:val="none" w:sz="0" w:space="0" w:color="auto"/>
                <w:left w:val="none" w:sz="0" w:space="0" w:color="auto"/>
                <w:bottom w:val="none" w:sz="0" w:space="0" w:color="auto"/>
                <w:right w:val="none" w:sz="0" w:space="0" w:color="auto"/>
              </w:divBdr>
            </w:div>
            <w:div w:id="1609657070">
              <w:marLeft w:val="0"/>
              <w:marRight w:val="0"/>
              <w:marTop w:val="0"/>
              <w:marBottom w:val="0"/>
              <w:divBdr>
                <w:top w:val="none" w:sz="0" w:space="0" w:color="auto"/>
                <w:left w:val="none" w:sz="0" w:space="0" w:color="auto"/>
                <w:bottom w:val="none" w:sz="0" w:space="0" w:color="auto"/>
                <w:right w:val="none" w:sz="0" w:space="0" w:color="auto"/>
              </w:divBdr>
            </w:div>
            <w:div w:id="1337734936">
              <w:marLeft w:val="0"/>
              <w:marRight w:val="0"/>
              <w:marTop w:val="0"/>
              <w:marBottom w:val="0"/>
              <w:divBdr>
                <w:top w:val="none" w:sz="0" w:space="0" w:color="auto"/>
                <w:left w:val="none" w:sz="0" w:space="0" w:color="auto"/>
                <w:bottom w:val="none" w:sz="0" w:space="0" w:color="auto"/>
                <w:right w:val="none" w:sz="0" w:space="0" w:color="auto"/>
              </w:divBdr>
            </w:div>
            <w:div w:id="646476282">
              <w:marLeft w:val="0"/>
              <w:marRight w:val="0"/>
              <w:marTop w:val="0"/>
              <w:marBottom w:val="0"/>
              <w:divBdr>
                <w:top w:val="none" w:sz="0" w:space="0" w:color="auto"/>
                <w:left w:val="none" w:sz="0" w:space="0" w:color="auto"/>
                <w:bottom w:val="none" w:sz="0" w:space="0" w:color="auto"/>
                <w:right w:val="none" w:sz="0" w:space="0" w:color="auto"/>
              </w:divBdr>
            </w:div>
            <w:div w:id="893732040">
              <w:marLeft w:val="0"/>
              <w:marRight w:val="0"/>
              <w:marTop w:val="0"/>
              <w:marBottom w:val="0"/>
              <w:divBdr>
                <w:top w:val="none" w:sz="0" w:space="0" w:color="auto"/>
                <w:left w:val="none" w:sz="0" w:space="0" w:color="auto"/>
                <w:bottom w:val="none" w:sz="0" w:space="0" w:color="auto"/>
                <w:right w:val="none" w:sz="0" w:space="0" w:color="auto"/>
              </w:divBdr>
            </w:div>
            <w:div w:id="1419213978">
              <w:marLeft w:val="0"/>
              <w:marRight w:val="0"/>
              <w:marTop w:val="0"/>
              <w:marBottom w:val="0"/>
              <w:divBdr>
                <w:top w:val="none" w:sz="0" w:space="0" w:color="auto"/>
                <w:left w:val="none" w:sz="0" w:space="0" w:color="auto"/>
                <w:bottom w:val="none" w:sz="0" w:space="0" w:color="auto"/>
                <w:right w:val="none" w:sz="0" w:space="0" w:color="auto"/>
              </w:divBdr>
            </w:div>
            <w:div w:id="1423839515">
              <w:marLeft w:val="0"/>
              <w:marRight w:val="0"/>
              <w:marTop w:val="0"/>
              <w:marBottom w:val="0"/>
              <w:divBdr>
                <w:top w:val="none" w:sz="0" w:space="0" w:color="auto"/>
                <w:left w:val="none" w:sz="0" w:space="0" w:color="auto"/>
                <w:bottom w:val="none" w:sz="0" w:space="0" w:color="auto"/>
                <w:right w:val="none" w:sz="0" w:space="0" w:color="auto"/>
              </w:divBdr>
            </w:div>
            <w:div w:id="877936205">
              <w:marLeft w:val="0"/>
              <w:marRight w:val="0"/>
              <w:marTop w:val="0"/>
              <w:marBottom w:val="0"/>
              <w:divBdr>
                <w:top w:val="none" w:sz="0" w:space="0" w:color="auto"/>
                <w:left w:val="none" w:sz="0" w:space="0" w:color="auto"/>
                <w:bottom w:val="none" w:sz="0" w:space="0" w:color="auto"/>
                <w:right w:val="none" w:sz="0" w:space="0" w:color="auto"/>
              </w:divBdr>
            </w:div>
            <w:div w:id="489752472">
              <w:marLeft w:val="0"/>
              <w:marRight w:val="0"/>
              <w:marTop w:val="0"/>
              <w:marBottom w:val="0"/>
              <w:divBdr>
                <w:top w:val="none" w:sz="0" w:space="0" w:color="auto"/>
                <w:left w:val="none" w:sz="0" w:space="0" w:color="auto"/>
                <w:bottom w:val="none" w:sz="0" w:space="0" w:color="auto"/>
                <w:right w:val="none" w:sz="0" w:space="0" w:color="auto"/>
              </w:divBdr>
            </w:div>
            <w:div w:id="1324163259">
              <w:marLeft w:val="0"/>
              <w:marRight w:val="0"/>
              <w:marTop w:val="0"/>
              <w:marBottom w:val="0"/>
              <w:divBdr>
                <w:top w:val="none" w:sz="0" w:space="0" w:color="auto"/>
                <w:left w:val="none" w:sz="0" w:space="0" w:color="auto"/>
                <w:bottom w:val="none" w:sz="0" w:space="0" w:color="auto"/>
                <w:right w:val="none" w:sz="0" w:space="0" w:color="auto"/>
              </w:divBdr>
            </w:div>
            <w:div w:id="645359995">
              <w:marLeft w:val="0"/>
              <w:marRight w:val="0"/>
              <w:marTop w:val="0"/>
              <w:marBottom w:val="0"/>
              <w:divBdr>
                <w:top w:val="none" w:sz="0" w:space="0" w:color="auto"/>
                <w:left w:val="none" w:sz="0" w:space="0" w:color="auto"/>
                <w:bottom w:val="none" w:sz="0" w:space="0" w:color="auto"/>
                <w:right w:val="none" w:sz="0" w:space="0" w:color="auto"/>
              </w:divBdr>
            </w:div>
            <w:div w:id="994146375">
              <w:marLeft w:val="0"/>
              <w:marRight w:val="0"/>
              <w:marTop w:val="0"/>
              <w:marBottom w:val="0"/>
              <w:divBdr>
                <w:top w:val="none" w:sz="0" w:space="0" w:color="auto"/>
                <w:left w:val="none" w:sz="0" w:space="0" w:color="auto"/>
                <w:bottom w:val="none" w:sz="0" w:space="0" w:color="auto"/>
                <w:right w:val="none" w:sz="0" w:space="0" w:color="auto"/>
              </w:divBdr>
            </w:div>
            <w:div w:id="1608654946">
              <w:marLeft w:val="0"/>
              <w:marRight w:val="0"/>
              <w:marTop w:val="0"/>
              <w:marBottom w:val="0"/>
              <w:divBdr>
                <w:top w:val="none" w:sz="0" w:space="0" w:color="auto"/>
                <w:left w:val="none" w:sz="0" w:space="0" w:color="auto"/>
                <w:bottom w:val="none" w:sz="0" w:space="0" w:color="auto"/>
                <w:right w:val="none" w:sz="0" w:space="0" w:color="auto"/>
              </w:divBdr>
            </w:div>
            <w:div w:id="1406150771">
              <w:marLeft w:val="0"/>
              <w:marRight w:val="0"/>
              <w:marTop w:val="0"/>
              <w:marBottom w:val="0"/>
              <w:divBdr>
                <w:top w:val="none" w:sz="0" w:space="0" w:color="auto"/>
                <w:left w:val="none" w:sz="0" w:space="0" w:color="auto"/>
                <w:bottom w:val="none" w:sz="0" w:space="0" w:color="auto"/>
                <w:right w:val="none" w:sz="0" w:space="0" w:color="auto"/>
              </w:divBdr>
            </w:div>
            <w:div w:id="1581520402">
              <w:marLeft w:val="0"/>
              <w:marRight w:val="0"/>
              <w:marTop w:val="0"/>
              <w:marBottom w:val="0"/>
              <w:divBdr>
                <w:top w:val="none" w:sz="0" w:space="0" w:color="auto"/>
                <w:left w:val="none" w:sz="0" w:space="0" w:color="auto"/>
                <w:bottom w:val="none" w:sz="0" w:space="0" w:color="auto"/>
                <w:right w:val="none" w:sz="0" w:space="0" w:color="auto"/>
              </w:divBdr>
            </w:div>
            <w:div w:id="880288734">
              <w:marLeft w:val="0"/>
              <w:marRight w:val="0"/>
              <w:marTop w:val="0"/>
              <w:marBottom w:val="0"/>
              <w:divBdr>
                <w:top w:val="none" w:sz="0" w:space="0" w:color="auto"/>
                <w:left w:val="none" w:sz="0" w:space="0" w:color="auto"/>
                <w:bottom w:val="none" w:sz="0" w:space="0" w:color="auto"/>
                <w:right w:val="none" w:sz="0" w:space="0" w:color="auto"/>
              </w:divBdr>
            </w:div>
            <w:div w:id="90902586">
              <w:marLeft w:val="0"/>
              <w:marRight w:val="0"/>
              <w:marTop w:val="0"/>
              <w:marBottom w:val="0"/>
              <w:divBdr>
                <w:top w:val="none" w:sz="0" w:space="0" w:color="auto"/>
                <w:left w:val="none" w:sz="0" w:space="0" w:color="auto"/>
                <w:bottom w:val="none" w:sz="0" w:space="0" w:color="auto"/>
                <w:right w:val="none" w:sz="0" w:space="0" w:color="auto"/>
              </w:divBdr>
            </w:div>
            <w:div w:id="190412423">
              <w:marLeft w:val="0"/>
              <w:marRight w:val="0"/>
              <w:marTop w:val="0"/>
              <w:marBottom w:val="0"/>
              <w:divBdr>
                <w:top w:val="none" w:sz="0" w:space="0" w:color="auto"/>
                <w:left w:val="none" w:sz="0" w:space="0" w:color="auto"/>
                <w:bottom w:val="none" w:sz="0" w:space="0" w:color="auto"/>
                <w:right w:val="none" w:sz="0" w:space="0" w:color="auto"/>
              </w:divBdr>
            </w:div>
            <w:div w:id="1443649789">
              <w:marLeft w:val="0"/>
              <w:marRight w:val="0"/>
              <w:marTop w:val="0"/>
              <w:marBottom w:val="0"/>
              <w:divBdr>
                <w:top w:val="none" w:sz="0" w:space="0" w:color="auto"/>
                <w:left w:val="none" w:sz="0" w:space="0" w:color="auto"/>
                <w:bottom w:val="none" w:sz="0" w:space="0" w:color="auto"/>
                <w:right w:val="none" w:sz="0" w:space="0" w:color="auto"/>
              </w:divBdr>
            </w:div>
            <w:div w:id="19780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612673">
      <w:bodyDiv w:val="1"/>
      <w:marLeft w:val="0"/>
      <w:marRight w:val="0"/>
      <w:marTop w:val="0"/>
      <w:marBottom w:val="0"/>
      <w:divBdr>
        <w:top w:val="none" w:sz="0" w:space="0" w:color="auto"/>
        <w:left w:val="none" w:sz="0" w:space="0" w:color="auto"/>
        <w:bottom w:val="none" w:sz="0" w:space="0" w:color="auto"/>
        <w:right w:val="none" w:sz="0" w:space="0" w:color="auto"/>
      </w:divBdr>
      <w:divsChild>
        <w:div w:id="796946014">
          <w:marLeft w:val="0"/>
          <w:marRight w:val="0"/>
          <w:marTop w:val="0"/>
          <w:marBottom w:val="0"/>
          <w:divBdr>
            <w:top w:val="none" w:sz="0" w:space="0" w:color="auto"/>
            <w:left w:val="none" w:sz="0" w:space="0" w:color="auto"/>
            <w:bottom w:val="none" w:sz="0" w:space="0" w:color="auto"/>
            <w:right w:val="none" w:sz="0" w:space="0" w:color="auto"/>
          </w:divBdr>
          <w:divsChild>
            <w:div w:id="1157916825">
              <w:marLeft w:val="0"/>
              <w:marRight w:val="0"/>
              <w:marTop w:val="0"/>
              <w:marBottom w:val="0"/>
              <w:divBdr>
                <w:top w:val="none" w:sz="0" w:space="0" w:color="auto"/>
                <w:left w:val="none" w:sz="0" w:space="0" w:color="auto"/>
                <w:bottom w:val="none" w:sz="0" w:space="0" w:color="auto"/>
                <w:right w:val="none" w:sz="0" w:space="0" w:color="auto"/>
              </w:divBdr>
            </w:div>
            <w:div w:id="1449936645">
              <w:marLeft w:val="0"/>
              <w:marRight w:val="0"/>
              <w:marTop w:val="0"/>
              <w:marBottom w:val="0"/>
              <w:divBdr>
                <w:top w:val="none" w:sz="0" w:space="0" w:color="auto"/>
                <w:left w:val="none" w:sz="0" w:space="0" w:color="auto"/>
                <w:bottom w:val="none" w:sz="0" w:space="0" w:color="auto"/>
                <w:right w:val="none" w:sz="0" w:space="0" w:color="auto"/>
              </w:divBdr>
            </w:div>
            <w:div w:id="387732733">
              <w:marLeft w:val="0"/>
              <w:marRight w:val="0"/>
              <w:marTop w:val="0"/>
              <w:marBottom w:val="0"/>
              <w:divBdr>
                <w:top w:val="none" w:sz="0" w:space="0" w:color="auto"/>
                <w:left w:val="none" w:sz="0" w:space="0" w:color="auto"/>
                <w:bottom w:val="none" w:sz="0" w:space="0" w:color="auto"/>
                <w:right w:val="none" w:sz="0" w:space="0" w:color="auto"/>
              </w:divBdr>
            </w:div>
            <w:div w:id="91829229">
              <w:marLeft w:val="0"/>
              <w:marRight w:val="0"/>
              <w:marTop w:val="0"/>
              <w:marBottom w:val="0"/>
              <w:divBdr>
                <w:top w:val="none" w:sz="0" w:space="0" w:color="auto"/>
                <w:left w:val="none" w:sz="0" w:space="0" w:color="auto"/>
                <w:bottom w:val="none" w:sz="0" w:space="0" w:color="auto"/>
                <w:right w:val="none" w:sz="0" w:space="0" w:color="auto"/>
              </w:divBdr>
            </w:div>
            <w:div w:id="299455283">
              <w:marLeft w:val="0"/>
              <w:marRight w:val="0"/>
              <w:marTop w:val="0"/>
              <w:marBottom w:val="0"/>
              <w:divBdr>
                <w:top w:val="none" w:sz="0" w:space="0" w:color="auto"/>
                <w:left w:val="none" w:sz="0" w:space="0" w:color="auto"/>
                <w:bottom w:val="none" w:sz="0" w:space="0" w:color="auto"/>
                <w:right w:val="none" w:sz="0" w:space="0" w:color="auto"/>
              </w:divBdr>
            </w:div>
            <w:div w:id="1930893099">
              <w:marLeft w:val="0"/>
              <w:marRight w:val="0"/>
              <w:marTop w:val="0"/>
              <w:marBottom w:val="0"/>
              <w:divBdr>
                <w:top w:val="none" w:sz="0" w:space="0" w:color="auto"/>
                <w:left w:val="none" w:sz="0" w:space="0" w:color="auto"/>
                <w:bottom w:val="none" w:sz="0" w:space="0" w:color="auto"/>
                <w:right w:val="none" w:sz="0" w:space="0" w:color="auto"/>
              </w:divBdr>
            </w:div>
            <w:div w:id="1736851819">
              <w:marLeft w:val="0"/>
              <w:marRight w:val="0"/>
              <w:marTop w:val="0"/>
              <w:marBottom w:val="0"/>
              <w:divBdr>
                <w:top w:val="none" w:sz="0" w:space="0" w:color="auto"/>
                <w:left w:val="none" w:sz="0" w:space="0" w:color="auto"/>
                <w:bottom w:val="none" w:sz="0" w:space="0" w:color="auto"/>
                <w:right w:val="none" w:sz="0" w:space="0" w:color="auto"/>
              </w:divBdr>
            </w:div>
            <w:div w:id="1063522162">
              <w:marLeft w:val="0"/>
              <w:marRight w:val="0"/>
              <w:marTop w:val="0"/>
              <w:marBottom w:val="0"/>
              <w:divBdr>
                <w:top w:val="none" w:sz="0" w:space="0" w:color="auto"/>
                <w:left w:val="none" w:sz="0" w:space="0" w:color="auto"/>
                <w:bottom w:val="none" w:sz="0" w:space="0" w:color="auto"/>
                <w:right w:val="none" w:sz="0" w:space="0" w:color="auto"/>
              </w:divBdr>
            </w:div>
            <w:div w:id="276572247">
              <w:marLeft w:val="0"/>
              <w:marRight w:val="0"/>
              <w:marTop w:val="0"/>
              <w:marBottom w:val="0"/>
              <w:divBdr>
                <w:top w:val="none" w:sz="0" w:space="0" w:color="auto"/>
                <w:left w:val="none" w:sz="0" w:space="0" w:color="auto"/>
                <w:bottom w:val="none" w:sz="0" w:space="0" w:color="auto"/>
                <w:right w:val="none" w:sz="0" w:space="0" w:color="auto"/>
              </w:divBdr>
            </w:div>
            <w:div w:id="371811859">
              <w:marLeft w:val="0"/>
              <w:marRight w:val="0"/>
              <w:marTop w:val="0"/>
              <w:marBottom w:val="0"/>
              <w:divBdr>
                <w:top w:val="none" w:sz="0" w:space="0" w:color="auto"/>
                <w:left w:val="none" w:sz="0" w:space="0" w:color="auto"/>
                <w:bottom w:val="none" w:sz="0" w:space="0" w:color="auto"/>
                <w:right w:val="none" w:sz="0" w:space="0" w:color="auto"/>
              </w:divBdr>
            </w:div>
            <w:div w:id="395979555">
              <w:marLeft w:val="0"/>
              <w:marRight w:val="0"/>
              <w:marTop w:val="0"/>
              <w:marBottom w:val="0"/>
              <w:divBdr>
                <w:top w:val="none" w:sz="0" w:space="0" w:color="auto"/>
                <w:left w:val="none" w:sz="0" w:space="0" w:color="auto"/>
                <w:bottom w:val="none" w:sz="0" w:space="0" w:color="auto"/>
                <w:right w:val="none" w:sz="0" w:space="0" w:color="auto"/>
              </w:divBdr>
            </w:div>
            <w:div w:id="2126339804">
              <w:marLeft w:val="0"/>
              <w:marRight w:val="0"/>
              <w:marTop w:val="0"/>
              <w:marBottom w:val="0"/>
              <w:divBdr>
                <w:top w:val="none" w:sz="0" w:space="0" w:color="auto"/>
                <w:left w:val="none" w:sz="0" w:space="0" w:color="auto"/>
                <w:bottom w:val="none" w:sz="0" w:space="0" w:color="auto"/>
                <w:right w:val="none" w:sz="0" w:space="0" w:color="auto"/>
              </w:divBdr>
            </w:div>
            <w:div w:id="875200120">
              <w:marLeft w:val="0"/>
              <w:marRight w:val="0"/>
              <w:marTop w:val="0"/>
              <w:marBottom w:val="0"/>
              <w:divBdr>
                <w:top w:val="none" w:sz="0" w:space="0" w:color="auto"/>
                <w:left w:val="none" w:sz="0" w:space="0" w:color="auto"/>
                <w:bottom w:val="none" w:sz="0" w:space="0" w:color="auto"/>
                <w:right w:val="none" w:sz="0" w:space="0" w:color="auto"/>
              </w:divBdr>
            </w:div>
            <w:div w:id="28724167">
              <w:marLeft w:val="0"/>
              <w:marRight w:val="0"/>
              <w:marTop w:val="0"/>
              <w:marBottom w:val="0"/>
              <w:divBdr>
                <w:top w:val="none" w:sz="0" w:space="0" w:color="auto"/>
                <w:left w:val="none" w:sz="0" w:space="0" w:color="auto"/>
                <w:bottom w:val="none" w:sz="0" w:space="0" w:color="auto"/>
                <w:right w:val="none" w:sz="0" w:space="0" w:color="auto"/>
              </w:divBdr>
            </w:div>
            <w:div w:id="603194411">
              <w:marLeft w:val="0"/>
              <w:marRight w:val="0"/>
              <w:marTop w:val="0"/>
              <w:marBottom w:val="0"/>
              <w:divBdr>
                <w:top w:val="none" w:sz="0" w:space="0" w:color="auto"/>
                <w:left w:val="none" w:sz="0" w:space="0" w:color="auto"/>
                <w:bottom w:val="none" w:sz="0" w:space="0" w:color="auto"/>
                <w:right w:val="none" w:sz="0" w:space="0" w:color="auto"/>
              </w:divBdr>
            </w:div>
            <w:div w:id="1843083174">
              <w:marLeft w:val="0"/>
              <w:marRight w:val="0"/>
              <w:marTop w:val="0"/>
              <w:marBottom w:val="0"/>
              <w:divBdr>
                <w:top w:val="none" w:sz="0" w:space="0" w:color="auto"/>
                <w:left w:val="none" w:sz="0" w:space="0" w:color="auto"/>
                <w:bottom w:val="none" w:sz="0" w:space="0" w:color="auto"/>
                <w:right w:val="none" w:sz="0" w:space="0" w:color="auto"/>
              </w:divBdr>
            </w:div>
            <w:div w:id="2134250147">
              <w:marLeft w:val="0"/>
              <w:marRight w:val="0"/>
              <w:marTop w:val="0"/>
              <w:marBottom w:val="0"/>
              <w:divBdr>
                <w:top w:val="none" w:sz="0" w:space="0" w:color="auto"/>
                <w:left w:val="none" w:sz="0" w:space="0" w:color="auto"/>
                <w:bottom w:val="none" w:sz="0" w:space="0" w:color="auto"/>
                <w:right w:val="none" w:sz="0" w:space="0" w:color="auto"/>
              </w:divBdr>
            </w:div>
            <w:div w:id="9451274">
              <w:marLeft w:val="0"/>
              <w:marRight w:val="0"/>
              <w:marTop w:val="0"/>
              <w:marBottom w:val="0"/>
              <w:divBdr>
                <w:top w:val="none" w:sz="0" w:space="0" w:color="auto"/>
                <w:left w:val="none" w:sz="0" w:space="0" w:color="auto"/>
                <w:bottom w:val="none" w:sz="0" w:space="0" w:color="auto"/>
                <w:right w:val="none" w:sz="0" w:space="0" w:color="auto"/>
              </w:divBdr>
            </w:div>
            <w:div w:id="28070891">
              <w:marLeft w:val="0"/>
              <w:marRight w:val="0"/>
              <w:marTop w:val="0"/>
              <w:marBottom w:val="0"/>
              <w:divBdr>
                <w:top w:val="none" w:sz="0" w:space="0" w:color="auto"/>
                <w:left w:val="none" w:sz="0" w:space="0" w:color="auto"/>
                <w:bottom w:val="none" w:sz="0" w:space="0" w:color="auto"/>
                <w:right w:val="none" w:sz="0" w:space="0" w:color="auto"/>
              </w:divBdr>
            </w:div>
            <w:div w:id="1856649907">
              <w:marLeft w:val="0"/>
              <w:marRight w:val="0"/>
              <w:marTop w:val="0"/>
              <w:marBottom w:val="0"/>
              <w:divBdr>
                <w:top w:val="none" w:sz="0" w:space="0" w:color="auto"/>
                <w:left w:val="none" w:sz="0" w:space="0" w:color="auto"/>
                <w:bottom w:val="none" w:sz="0" w:space="0" w:color="auto"/>
                <w:right w:val="none" w:sz="0" w:space="0" w:color="auto"/>
              </w:divBdr>
            </w:div>
            <w:div w:id="2029141552">
              <w:marLeft w:val="0"/>
              <w:marRight w:val="0"/>
              <w:marTop w:val="0"/>
              <w:marBottom w:val="0"/>
              <w:divBdr>
                <w:top w:val="none" w:sz="0" w:space="0" w:color="auto"/>
                <w:left w:val="none" w:sz="0" w:space="0" w:color="auto"/>
                <w:bottom w:val="none" w:sz="0" w:space="0" w:color="auto"/>
                <w:right w:val="none" w:sz="0" w:space="0" w:color="auto"/>
              </w:divBdr>
            </w:div>
            <w:div w:id="1110978307">
              <w:marLeft w:val="0"/>
              <w:marRight w:val="0"/>
              <w:marTop w:val="0"/>
              <w:marBottom w:val="0"/>
              <w:divBdr>
                <w:top w:val="none" w:sz="0" w:space="0" w:color="auto"/>
                <w:left w:val="none" w:sz="0" w:space="0" w:color="auto"/>
                <w:bottom w:val="none" w:sz="0" w:space="0" w:color="auto"/>
                <w:right w:val="none" w:sz="0" w:space="0" w:color="auto"/>
              </w:divBdr>
            </w:div>
            <w:div w:id="537426060">
              <w:marLeft w:val="0"/>
              <w:marRight w:val="0"/>
              <w:marTop w:val="0"/>
              <w:marBottom w:val="0"/>
              <w:divBdr>
                <w:top w:val="none" w:sz="0" w:space="0" w:color="auto"/>
                <w:left w:val="none" w:sz="0" w:space="0" w:color="auto"/>
                <w:bottom w:val="none" w:sz="0" w:space="0" w:color="auto"/>
                <w:right w:val="none" w:sz="0" w:space="0" w:color="auto"/>
              </w:divBdr>
            </w:div>
            <w:div w:id="814683053">
              <w:marLeft w:val="0"/>
              <w:marRight w:val="0"/>
              <w:marTop w:val="0"/>
              <w:marBottom w:val="0"/>
              <w:divBdr>
                <w:top w:val="none" w:sz="0" w:space="0" w:color="auto"/>
                <w:left w:val="none" w:sz="0" w:space="0" w:color="auto"/>
                <w:bottom w:val="none" w:sz="0" w:space="0" w:color="auto"/>
                <w:right w:val="none" w:sz="0" w:space="0" w:color="auto"/>
              </w:divBdr>
            </w:div>
            <w:div w:id="1659844828">
              <w:marLeft w:val="0"/>
              <w:marRight w:val="0"/>
              <w:marTop w:val="0"/>
              <w:marBottom w:val="0"/>
              <w:divBdr>
                <w:top w:val="none" w:sz="0" w:space="0" w:color="auto"/>
                <w:left w:val="none" w:sz="0" w:space="0" w:color="auto"/>
                <w:bottom w:val="none" w:sz="0" w:space="0" w:color="auto"/>
                <w:right w:val="none" w:sz="0" w:space="0" w:color="auto"/>
              </w:divBdr>
            </w:div>
            <w:div w:id="1580825481">
              <w:marLeft w:val="0"/>
              <w:marRight w:val="0"/>
              <w:marTop w:val="0"/>
              <w:marBottom w:val="0"/>
              <w:divBdr>
                <w:top w:val="none" w:sz="0" w:space="0" w:color="auto"/>
                <w:left w:val="none" w:sz="0" w:space="0" w:color="auto"/>
                <w:bottom w:val="none" w:sz="0" w:space="0" w:color="auto"/>
                <w:right w:val="none" w:sz="0" w:space="0" w:color="auto"/>
              </w:divBdr>
            </w:div>
            <w:div w:id="1686058362">
              <w:marLeft w:val="0"/>
              <w:marRight w:val="0"/>
              <w:marTop w:val="0"/>
              <w:marBottom w:val="0"/>
              <w:divBdr>
                <w:top w:val="none" w:sz="0" w:space="0" w:color="auto"/>
                <w:left w:val="none" w:sz="0" w:space="0" w:color="auto"/>
                <w:bottom w:val="none" w:sz="0" w:space="0" w:color="auto"/>
                <w:right w:val="none" w:sz="0" w:space="0" w:color="auto"/>
              </w:divBdr>
            </w:div>
            <w:div w:id="579563238">
              <w:marLeft w:val="0"/>
              <w:marRight w:val="0"/>
              <w:marTop w:val="0"/>
              <w:marBottom w:val="0"/>
              <w:divBdr>
                <w:top w:val="none" w:sz="0" w:space="0" w:color="auto"/>
                <w:left w:val="none" w:sz="0" w:space="0" w:color="auto"/>
                <w:bottom w:val="none" w:sz="0" w:space="0" w:color="auto"/>
                <w:right w:val="none" w:sz="0" w:space="0" w:color="auto"/>
              </w:divBdr>
            </w:div>
            <w:div w:id="352345138">
              <w:marLeft w:val="0"/>
              <w:marRight w:val="0"/>
              <w:marTop w:val="0"/>
              <w:marBottom w:val="0"/>
              <w:divBdr>
                <w:top w:val="none" w:sz="0" w:space="0" w:color="auto"/>
                <w:left w:val="none" w:sz="0" w:space="0" w:color="auto"/>
                <w:bottom w:val="none" w:sz="0" w:space="0" w:color="auto"/>
                <w:right w:val="none" w:sz="0" w:space="0" w:color="auto"/>
              </w:divBdr>
            </w:div>
            <w:div w:id="60762876">
              <w:marLeft w:val="0"/>
              <w:marRight w:val="0"/>
              <w:marTop w:val="0"/>
              <w:marBottom w:val="0"/>
              <w:divBdr>
                <w:top w:val="none" w:sz="0" w:space="0" w:color="auto"/>
                <w:left w:val="none" w:sz="0" w:space="0" w:color="auto"/>
                <w:bottom w:val="none" w:sz="0" w:space="0" w:color="auto"/>
                <w:right w:val="none" w:sz="0" w:space="0" w:color="auto"/>
              </w:divBdr>
            </w:div>
            <w:div w:id="721636532">
              <w:marLeft w:val="0"/>
              <w:marRight w:val="0"/>
              <w:marTop w:val="0"/>
              <w:marBottom w:val="0"/>
              <w:divBdr>
                <w:top w:val="none" w:sz="0" w:space="0" w:color="auto"/>
                <w:left w:val="none" w:sz="0" w:space="0" w:color="auto"/>
                <w:bottom w:val="none" w:sz="0" w:space="0" w:color="auto"/>
                <w:right w:val="none" w:sz="0" w:space="0" w:color="auto"/>
              </w:divBdr>
            </w:div>
            <w:div w:id="1175874544">
              <w:marLeft w:val="0"/>
              <w:marRight w:val="0"/>
              <w:marTop w:val="0"/>
              <w:marBottom w:val="0"/>
              <w:divBdr>
                <w:top w:val="none" w:sz="0" w:space="0" w:color="auto"/>
                <w:left w:val="none" w:sz="0" w:space="0" w:color="auto"/>
                <w:bottom w:val="none" w:sz="0" w:space="0" w:color="auto"/>
                <w:right w:val="none" w:sz="0" w:space="0" w:color="auto"/>
              </w:divBdr>
            </w:div>
            <w:div w:id="53357013">
              <w:marLeft w:val="0"/>
              <w:marRight w:val="0"/>
              <w:marTop w:val="0"/>
              <w:marBottom w:val="0"/>
              <w:divBdr>
                <w:top w:val="none" w:sz="0" w:space="0" w:color="auto"/>
                <w:left w:val="none" w:sz="0" w:space="0" w:color="auto"/>
                <w:bottom w:val="none" w:sz="0" w:space="0" w:color="auto"/>
                <w:right w:val="none" w:sz="0" w:space="0" w:color="auto"/>
              </w:divBdr>
            </w:div>
            <w:div w:id="1566378737">
              <w:marLeft w:val="0"/>
              <w:marRight w:val="0"/>
              <w:marTop w:val="0"/>
              <w:marBottom w:val="0"/>
              <w:divBdr>
                <w:top w:val="none" w:sz="0" w:space="0" w:color="auto"/>
                <w:left w:val="none" w:sz="0" w:space="0" w:color="auto"/>
                <w:bottom w:val="none" w:sz="0" w:space="0" w:color="auto"/>
                <w:right w:val="none" w:sz="0" w:space="0" w:color="auto"/>
              </w:divBdr>
            </w:div>
            <w:div w:id="1299652966">
              <w:marLeft w:val="0"/>
              <w:marRight w:val="0"/>
              <w:marTop w:val="0"/>
              <w:marBottom w:val="0"/>
              <w:divBdr>
                <w:top w:val="none" w:sz="0" w:space="0" w:color="auto"/>
                <w:left w:val="none" w:sz="0" w:space="0" w:color="auto"/>
                <w:bottom w:val="none" w:sz="0" w:space="0" w:color="auto"/>
                <w:right w:val="none" w:sz="0" w:space="0" w:color="auto"/>
              </w:divBdr>
            </w:div>
            <w:div w:id="1378358267">
              <w:marLeft w:val="0"/>
              <w:marRight w:val="0"/>
              <w:marTop w:val="0"/>
              <w:marBottom w:val="0"/>
              <w:divBdr>
                <w:top w:val="none" w:sz="0" w:space="0" w:color="auto"/>
                <w:left w:val="none" w:sz="0" w:space="0" w:color="auto"/>
                <w:bottom w:val="none" w:sz="0" w:space="0" w:color="auto"/>
                <w:right w:val="none" w:sz="0" w:space="0" w:color="auto"/>
              </w:divBdr>
            </w:div>
            <w:div w:id="246963401">
              <w:marLeft w:val="0"/>
              <w:marRight w:val="0"/>
              <w:marTop w:val="0"/>
              <w:marBottom w:val="0"/>
              <w:divBdr>
                <w:top w:val="none" w:sz="0" w:space="0" w:color="auto"/>
                <w:left w:val="none" w:sz="0" w:space="0" w:color="auto"/>
                <w:bottom w:val="none" w:sz="0" w:space="0" w:color="auto"/>
                <w:right w:val="none" w:sz="0" w:space="0" w:color="auto"/>
              </w:divBdr>
            </w:div>
            <w:div w:id="961228075">
              <w:marLeft w:val="0"/>
              <w:marRight w:val="0"/>
              <w:marTop w:val="0"/>
              <w:marBottom w:val="0"/>
              <w:divBdr>
                <w:top w:val="none" w:sz="0" w:space="0" w:color="auto"/>
                <w:left w:val="none" w:sz="0" w:space="0" w:color="auto"/>
                <w:bottom w:val="none" w:sz="0" w:space="0" w:color="auto"/>
                <w:right w:val="none" w:sz="0" w:space="0" w:color="auto"/>
              </w:divBdr>
            </w:div>
            <w:div w:id="1580869852">
              <w:marLeft w:val="0"/>
              <w:marRight w:val="0"/>
              <w:marTop w:val="0"/>
              <w:marBottom w:val="0"/>
              <w:divBdr>
                <w:top w:val="none" w:sz="0" w:space="0" w:color="auto"/>
                <w:left w:val="none" w:sz="0" w:space="0" w:color="auto"/>
                <w:bottom w:val="none" w:sz="0" w:space="0" w:color="auto"/>
                <w:right w:val="none" w:sz="0" w:space="0" w:color="auto"/>
              </w:divBdr>
            </w:div>
            <w:div w:id="386345626">
              <w:marLeft w:val="0"/>
              <w:marRight w:val="0"/>
              <w:marTop w:val="0"/>
              <w:marBottom w:val="0"/>
              <w:divBdr>
                <w:top w:val="none" w:sz="0" w:space="0" w:color="auto"/>
                <w:left w:val="none" w:sz="0" w:space="0" w:color="auto"/>
                <w:bottom w:val="none" w:sz="0" w:space="0" w:color="auto"/>
                <w:right w:val="none" w:sz="0" w:space="0" w:color="auto"/>
              </w:divBdr>
            </w:div>
            <w:div w:id="1778677272">
              <w:marLeft w:val="0"/>
              <w:marRight w:val="0"/>
              <w:marTop w:val="0"/>
              <w:marBottom w:val="0"/>
              <w:divBdr>
                <w:top w:val="none" w:sz="0" w:space="0" w:color="auto"/>
                <w:left w:val="none" w:sz="0" w:space="0" w:color="auto"/>
                <w:bottom w:val="none" w:sz="0" w:space="0" w:color="auto"/>
                <w:right w:val="none" w:sz="0" w:space="0" w:color="auto"/>
              </w:divBdr>
            </w:div>
            <w:div w:id="687759856">
              <w:marLeft w:val="0"/>
              <w:marRight w:val="0"/>
              <w:marTop w:val="0"/>
              <w:marBottom w:val="0"/>
              <w:divBdr>
                <w:top w:val="none" w:sz="0" w:space="0" w:color="auto"/>
                <w:left w:val="none" w:sz="0" w:space="0" w:color="auto"/>
                <w:bottom w:val="none" w:sz="0" w:space="0" w:color="auto"/>
                <w:right w:val="none" w:sz="0" w:space="0" w:color="auto"/>
              </w:divBdr>
            </w:div>
            <w:div w:id="1795103024">
              <w:marLeft w:val="0"/>
              <w:marRight w:val="0"/>
              <w:marTop w:val="0"/>
              <w:marBottom w:val="0"/>
              <w:divBdr>
                <w:top w:val="none" w:sz="0" w:space="0" w:color="auto"/>
                <w:left w:val="none" w:sz="0" w:space="0" w:color="auto"/>
                <w:bottom w:val="none" w:sz="0" w:space="0" w:color="auto"/>
                <w:right w:val="none" w:sz="0" w:space="0" w:color="auto"/>
              </w:divBdr>
            </w:div>
            <w:div w:id="1595821886">
              <w:marLeft w:val="0"/>
              <w:marRight w:val="0"/>
              <w:marTop w:val="0"/>
              <w:marBottom w:val="0"/>
              <w:divBdr>
                <w:top w:val="none" w:sz="0" w:space="0" w:color="auto"/>
                <w:left w:val="none" w:sz="0" w:space="0" w:color="auto"/>
                <w:bottom w:val="none" w:sz="0" w:space="0" w:color="auto"/>
                <w:right w:val="none" w:sz="0" w:space="0" w:color="auto"/>
              </w:divBdr>
            </w:div>
            <w:div w:id="431096573">
              <w:marLeft w:val="0"/>
              <w:marRight w:val="0"/>
              <w:marTop w:val="0"/>
              <w:marBottom w:val="0"/>
              <w:divBdr>
                <w:top w:val="none" w:sz="0" w:space="0" w:color="auto"/>
                <w:left w:val="none" w:sz="0" w:space="0" w:color="auto"/>
                <w:bottom w:val="none" w:sz="0" w:space="0" w:color="auto"/>
                <w:right w:val="none" w:sz="0" w:space="0" w:color="auto"/>
              </w:divBdr>
            </w:div>
            <w:div w:id="593130070">
              <w:marLeft w:val="0"/>
              <w:marRight w:val="0"/>
              <w:marTop w:val="0"/>
              <w:marBottom w:val="0"/>
              <w:divBdr>
                <w:top w:val="none" w:sz="0" w:space="0" w:color="auto"/>
                <w:left w:val="none" w:sz="0" w:space="0" w:color="auto"/>
                <w:bottom w:val="none" w:sz="0" w:space="0" w:color="auto"/>
                <w:right w:val="none" w:sz="0" w:space="0" w:color="auto"/>
              </w:divBdr>
            </w:div>
            <w:div w:id="14702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71278">
      <w:bodyDiv w:val="1"/>
      <w:marLeft w:val="0"/>
      <w:marRight w:val="0"/>
      <w:marTop w:val="0"/>
      <w:marBottom w:val="0"/>
      <w:divBdr>
        <w:top w:val="none" w:sz="0" w:space="0" w:color="auto"/>
        <w:left w:val="none" w:sz="0" w:space="0" w:color="auto"/>
        <w:bottom w:val="none" w:sz="0" w:space="0" w:color="auto"/>
        <w:right w:val="none" w:sz="0" w:space="0" w:color="auto"/>
      </w:divBdr>
    </w:div>
    <w:div w:id="1049263928">
      <w:bodyDiv w:val="1"/>
      <w:marLeft w:val="0"/>
      <w:marRight w:val="0"/>
      <w:marTop w:val="0"/>
      <w:marBottom w:val="0"/>
      <w:divBdr>
        <w:top w:val="none" w:sz="0" w:space="0" w:color="auto"/>
        <w:left w:val="none" w:sz="0" w:space="0" w:color="auto"/>
        <w:bottom w:val="none" w:sz="0" w:space="0" w:color="auto"/>
        <w:right w:val="none" w:sz="0" w:space="0" w:color="auto"/>
      </w:divBdr>
    </w:div>
    <w:div w:id="1239748386">
      <w:bodyDiv w:val="1"/>
      <w:marLeft w:val="0"/>
      <w:marRight w:val="0"/>
      <w:marTop w:val="0"/>
      <w:marBottom w:val="0"/>
      <w:divBdr>
        <w:top w:val="none" w:sz="0" w:space="0" w:color="auto"/>
        <w:left w:val="none" w:sz="0" w:space="0" w:color="auto"/>
        <w:bottom w:val="none" w:sz="0" w:space="0" w:color="auto"/>
        <w:right w:val="none" w:sz="0" w:space="0" w:color="auto"/>
      </w:divBdr>
    </w:div>
    <w:div w:id="1598708084">
      <w:bodyDiv w:val="1"/>
      <w:marLeft w:val="0"/>
      <w:marRight w:val="0"/>
      <w:marTop w:val="0"/>
      <w:marBottom w:val="0"/>
      <w:divBdr>
        <w:top w:val="none" w:sz="0" w:space="0" w:color="auto"/>
        <w:left w:val="none" w:sz="0" w:space="0" w:color="auto"/>
        <w:bottom w:val="none" w:sz="0" w:space="0" w:color="auto"/>
        <w:right w:val="none" w:sz="0" w:space="0" w:color="auto"/>
      </w:divBdr>
      <w:divsChild>
        <w:div w:id="1033072106">
          <w:marLeft w:val="0"/>
          <w:marRight w:val="0"/>
          <w:marTop w:val="0"/>
          <w:marBottom w:val="0"/>
          <w:divBdr>
            <w:top w:val="none" w:sz="0" w:space="0" w:color="auto"/>
            <w:left w:val="none" w:sz="0" w:space="0" w:color="auto"/>
            <w:bottom w:val="none" w:sz="0" w:space="0" w:color="auto"/>
            <w:right w:val="none" w:sz="0" w:space="0" w:color="auto"/>
          </w:divBdr>
          <w:divsChild>
            <w:div w:id="1990087407">
              <w:marLeft w:val="0"/>
              <w:marRight w:val="0"/>
              <w:marTop w:val="0"/>
              <w:marBottom w:val="0"/>
              <w:divBdr>
                <w:top w:val="none" w:sz="0" w:space="0" w:color="auto"/>
                <w:left w:val="none" w:sz="0" w:space="0" w:color="auto"/>
                <w:bottom w:val="none" w:sz="0" w:space="0" w:color="auto"/>
                <w:right w:val="none" w:sz="0" w:space="0" w:color="auto"/>
              </w:divBdr>
            </w:div>
            <w:div w:id="1077897513">
              <w:marLeft w:val="0"/>
              <w:marRight w:val="0"/>
              <w:marTop w:val="0"/>
              <w:marBottom w:val="0"/>
              <w:divBdr>
                <w:top w:val="none" w:sz="0" w:space="0" w:color="auto"/>
                <w:left w:val="none" w:sz="0" w:space="0" w:color="auto"/>
                <w:bottom w:val="none" w:sz="0" w:space="0" w:color="auto"/>
                <w:right w:val="none" w:sz="0" w:space="0" w:color="auto"/>
              </w:divBdr>
            </w:div>
            <w:div w:id="2034921439">
              <w:marLeft w:val="0"/>
              <w:marRight w:val="0"/>
              <w:marTop w:val="0"/>
              <w:marBottom w:val="0"/>
              <w:divBdr>
                <w:top w:val="none" w:sz="0" w:space="0" w:color="auto"/>
                <w:left w:val="none" w:sz="0" w:space="0" w:color="auto"/>
                <w:bottom w:val="none" w:sz="0" w:space="0" w:color="auto"/>
                <w:right w:val="none" w:sz="0" w:space="0" w:color="auto"/>
              </w:divBdr>
            </w:div>
            <w:div w:id="2039697574">
              <w:marLeft w:val="0"/>
              <w:marRight w:val="0"/>
              <w:marTop w:val="0"/>
              <w:marBottom w:val="0"/>
              <w:divBdr>
                <w:top w:val="none" w:sz="0" w:space="0" w:color="auto"/>
                <w:left w:val="none" w:sz="0" w:space="0" w:color="auto"/>
                <w:bottom w:val="none" w:sz="0" w:space="0" w:color="auto"/>
                <w:right w:val="none" w:sz="0" w:space="0" w:color="auto"/>
              </w:divBdr>
            </w:div>
            <w:div w:id="564267166">
              <w:marLeft w:val="0"/>
              <w:marRight w:val="0"/>
              <w:marTop w:val="0"/>
              <w:marBottom w:val="0"/>
              <w:divBdr>
                <w:top w:val="none" w:sz="0" w:space="0" w:color="auto"/>
                <w:left w:val="none" w:sz="0" w:space="0" w:color="auto"/>
                <w:bottom w:val="none" w:sz="0" w:space="0" w:color="auto"/>
                <w:right w:val="none" w:sz="0" w:space="0" w:color="auto"/>
              </w:divBdr>
            </w:div>
            <w:div w:id="416943468">
              <w:marLeft w:val="0"/>
              <w:marRight w:val="0"/>
              <w:marTop w:val="0"/>
              <w:marBottom w:val="0"/>
              <w:divBdr>
                <w:top w:val="none" w:sz="0" w:space="0" w:color="auto"/>
                <w:left w:val="none" w:sz="0" w:space="0" w:color="auto"/>
                <w:bottom w:val="none" w:sz="0" w:space="0" w:color="auto"/>
                <w:right w:val="none" w:sz="0" w:space="0" w:color="auto"/>
              </w:divBdr>
            </w:div>
            <w:div w:id="1827896038">
              <w:marLeft w:val="0"/>
              <w:marRight w:val="0"/>
              <w:marTop w:val="0"/>
              <w:marBottom w:val="0"/>
              <w:divBdr>
                <w:top w:val="none" w:sz="0" w:space="0" w:color="auto"/>
                <w:left w:val="none" w:sz="0" w:space="0" w:color="auto"/>
                <w:bottom w:val="none" w:sz="0" w:space="0" w:color="auto"/>
                <w:right w:val="none" w:sz="0" w:space="0" w:color="auto"/>
              </w:divBdr>
            </w:div>
            <w:div w:id="32003899">
              <w:marLeft w:val="0"/>
              <w:marRight w:val="0"/>
              <w:marTop w:val="0"/>
              <w:marBottom w:val="0"/>
              <w:divBdr>
                <w:top w:val="none" w:sz="0" w:space="0" w:color="auto"/>
                <w:left w:val="none" w:sz="0" w:space="0" w:color="auto"/>
                <w:bottom w:val="none" w:sz="0" w:space="0" w:color="auto"/>
                <w:right w:val="none" w:sz="0" w:space="0" w:color="auto"/>
              </w:divBdr>
            </w:div>
            <w:div w:id="40981420">
              <w:marLeft w:val="0"/>
              <w:marRight w:val="0"/>
              <w:marTop w:val="0"/>
              <w:marBottom w:val="0"/>
              <w:divBdr>
                <w:top w:val="none" w:sz="0" w:space="0" w:color="auto"/>
                <w:left w:val="none" w:sz="0" w:space="0" w:color="auto"/>
                <w:bottom w:val="none" w:sz="0" w:space="0" w:color="auto"/>
                <w:right w:val="none" w:sz="0" w:space="0" w:color="auto"/>
              </w:divBdr>
            </w:div>
            <w:div w:id="475223329">
              <w:marLeft w:val="0"/>
              <w:marRight w:val="0"/>
              <w:marTop w:val="0"/>
              <w:marBottom w:val="0"/>
              <w:divBdr>
                <w:top w:val="none" w:sz="0" w:space="0" w:color="auto"/>
                <w:left w:val="none" w:sz="0" w:space="0" w:color="auto"/>
                <w:bottom w:val="none" w:sz="0" w:space="0" w:color="auto"/>
                <w:right w:val="none" w:sz="0" w:space="0" w:color="auto"/>
              </w:divBdr>
            </w:div>
            <w:div w:id="2144763464">
              <w:marLeft w:val="0"/>
              <w:marRight w:val="0"/>
              <w:marTop w:val="0"/>
              <w:marBottom w:val="0"/>
              <w:divBdr>
                <w:top w:val="none" w:sz="0" w:space="0" w:color="auto"/>
                <w:left w:val="none" w:sz="0" w:space="0" w:color="auto"/>
                <w:bottom w:val="none" w:sz="0" w:space="0" w:color="auto"/>
                <w:right w:val="none" w:sz="0" w:space="0" w:color="auto"/>
              </w:divBdr>
            </w:div>
            <w:div w:id="1215003405">
              <w:marLeft w:val="0"/>
              <w:marRight w:val="0"/>
              <w:marTop w:val="0"/>
              <w:marBottom w:val="0"/>
              <w:divBdr>
                <w:top w:val="none" w:sz="0" w:space="0" w:color="auto"/>
                <w:left w:val="none" w:sz="0" w:space="0" w:color="auto"/>
                <w:bottom w:val="none" w:sz="0" w:space="0" w:color="auto"/>
                <w:right w:val="none" w:sz="0" w:space="0" w:color="auto"/>
              </w:divBdr>
            </w:div>
            <w:div w:id="1019500712">
              <w:marLeft w:val="0"/>
              <w:marRight w:val="0"/>
              <w:marTop w:val="0"/>
              <w:marBottom w:val="0"/>
              <w:divBdr>
                <w:top w:val="none" w:sz="0" w:space="0" w:color="auto"/>
                <w:left w:val="none" w:sz="0" w:space="0" w:color="auto"/>
                <w:bottom w:val="none" w:sz="0" w:space="0" w:color="auto"/>
                <w:right w:val="none" w:sz="0" w:space="0" w:color="auto"/>
              </w:divBdr>
            </w:div>
            <w:div w:id="986593637">
              <w:marLeft w:val="0"/>
              <w:marRight w:val="0"/>
              <w:marTop w:val="0"/>
              <w:marBottom w:val="0"/>
              <w:divBdr>
                <w:top w:val="none" w:sz="0" w:space="0" w:color="auto"/>
                <w:left w:val="none" w:sz="0" w:space="0" w:color="auto"/>
                <w:bottom w:val="none" w:sz="0" w:space="0" w:color="auto"/>
                <w:right w:val="none" w:sz="0" w:space="0" w:color="auto"/>
              </w:divBdr>
            </w:div>
            <w:div w:id="1609771374">
              <w:marLeft w:val="0"/>
              <w:marRight w:val="0"/>
              <w:marTop w:val="0"/>
              <w:marBottom w:val="0"/>
              <w:divBdr>
                <w:top w:val="none" w:sz="0" w:space="0" w:color="auto"/>
                <w:left w:val="none" w:sz="0" w:space="0" w:color="auto"/>
                <w:bottom w:val="none" w:sz="0" w:space="0" w:color="auto"/>
                <w:right w:val="none" w:sz="0" w:space="0" w:color="auto"/>
              </w:divBdr>
            </w:div>
            <w:div w:id="1927415599">
              <w:marLeft w:val="0"/>
              <w:marRight w:val="0"/>
              <w:marTop w:val="0"/>
              <w:marBottom w:val="0"/>
              <w:divBdr>
                <w:top w:val="none" w:sz="0" w:space="0" w:color="auto"/>
                <w:left w:val="none" w:sz="0" w:space="0" w:color="auto"/>
                <w:bottom w:val="none" w:sz="0" w:space="0" w:color="auto"/>
                <w:right w:val="none" w:sz="0" w:space="0" w:color="auto"/>
              </w:divBdr>
            </w:div>
            <w:div w:id="353002446">
              <w:marLeft w:val="0"/>
              <w:marRight w:val="0"/>
              <w:marTop w:val="0"/>
              <w:marBottom w:val="0"/>
              <w:divBdr>
                <w:top w:val="none" w:sz="0" w:space="0" w:color="auto"/>
                <w:left w:val="none" w:sz="0" w:space="0" w:color="auto"/>
                <w:bottom w:val="none" w:sz="0" w:space="0" w:color="auto"/>
                <w:right w:val="none" w:sz="0" w:space="0" w:color="auto"/>
              </w:divBdr>
            </w:div>
            <w:div w:id="1870727670">
              <w:marLeft w:val="0"/>
              <w:marRight w:val="0"/>
              <w:marTop w:val="0"/>
              <w:marBottom w:val="0"/>
              <w:divBdr>
                <w:top w:val="none" w:sz="0" w:space="0" w:color="auto"/>
                <w:left w:val="none" w:sz="0" w:space="0" w:color="auto"/>
                <w:bottom w:val="none" w:sz="0" w:space="0" w:color="auto"/>
                <w:right w:val="none" w:sz="0" w:space="0" w:color="auto"/>
              </w:divBdr>
            </w:div>
            <w:div w:id="656345981">
              <w:marLeft w:val="0"/>
              <w:marRight w:val="0"/>
              <w:marTop w:val="0"/>
              <w:marBottom w:val="0"/>
              <w:divBdr>
                <w:top w:val="none" w:sz="0" w:space="0" w:color="auto"/>
                <w:left w:val="none" w:sz="0" w:space="0" w:color="auto"/>
                <w:bottom w:val="none" w:sz="0" w:space="0" w:color="auto"/>
                <w:right w:val="none" w:sz="0" w:space="0" w:color="auto"/>
              </w:divBdr>
            </w:div>
            <w:div w:id="1206259819">
              <w:marLeft w:val="0"/>
              <w:marRight w:val="0"/>
              <w:marTop w:val="0"/>
              <w:marBottom w:val="0"/>
              <w:divBdr>
                <w:top w:val="none" w:sz="0" w:space="0" w:color="auto"/>
                <w:left w:val="none" w:sz="0" w:space="0" w:color="auto"/>
                <w:bottom w:val="none" w:sz="0" w:space="0" w:color="auto"/>
                <w:right w:val="none" w:sz="0" w:space="0" w:color="auto"/>
              </w:divBdr>
            </w:div>
            <w:div w:id="1450930329">
              <w:marLeft w:val="0"/>
              <w:marRight w:val="0"/>
              <w:marTop w:val="0"/>
              <w:marBottom w:val="0"/>
              <w:divBdr>
                <w:top w:val="none" w:sz="0" w:space="0" w:color="auto"/>
                <w:left w:val="none" w:sz="0" w:space="0" w:color="auto"/>
                <w:bottom w:val="none" w:sz="0" w:space="0" w:color="auto"/>
                <w:right w:val="none" w:sz="0" w:space="0" w:color="auto"/>
              </w:divBdr>
            </w:div>
            <w:div w:id="1336886172">
              <w:marLeft w:val="0"/>
              <w:marRight w:val="0"/>
              <w:marTop w:val="0"/>
              <w:marBottom w:val="0"/>
              <w:divBdr>
                <w:top w:val="none" w:sz="0" w:space="0" w:color="auto"/>
                <w:left w:val="none" w:sz="0" w:space="0" w:color="auto"/>
                <w:bottom w:val="none" w:sz="0" w:space="0" w:color="auto"/>
                <w:right w:val="none" w:sz="0" w:space="0" w:color="auto"/>
              </w:divBdr>
            </w:div>
            <w:div w:id="1108548877">
              <w:marLeft w:val="0"/>
              <w:marRight w:val="0"/>
              <w:marTop w:val="0"/>
              <w:marBottom w:val="0"/>
              <w:divBdr>
                <w:top w:val="none" w:sz="0" w:space="0" w:color="auto"/>
                <w:left w:val="none" w:sz="0" w:space="0" w:color="auto"/>
                <w:bottom w:val="none" w:sz="0" w:space="0" w:color="auto"/>
                <w:right w:val="none" w:sz="0" w:space="0" w:color="auto"/>
              </w:divBdr>
            </w:div>
            <w:div w:id="99499674">
              <w:marLeft w:val="0"/>
              <w:marRight w:val="0"/>
              <w:marTop w:val="0"/>
              <w:marBottom w:val="0"/>
              <w:divBdr>
                <w:top w:val="none" w:sz="0" w:space="0" w:color="auto"/>
                <w:left w:val="none" w:sz="0" w:space="0" w:color="auto"/>
                <w:bottom w:val="none" w:sz="0" w:space="0" w:color="auto"/>
                <w:right w:val="none" w:sz="0" w:space="0" w:color="auto"/>
              </w:divBdr>
            </w:div>
            <w:div w:id="84150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455996">
      <w:bodyDiv w:val="1"/>
      <w:marLeft w:val="0"/>
      <w:marRight w:val="0"/>
      <w:marTop w:val="0"/>
      <w:marBottom w:val="0"/>
      <w:divBdr>
        <w:top w:val="none" w:sz="0" w:space="0" w:color="auto"/>
        <w:left w:val="none" w:sz="0" w:space="0" w:color="auto"/>
        <w:bottom w:val="none" w:sz="0" w:space="0" w:color="auto"/>
        <w:right w:val="none" w:sz="0" w:space="0" w:color="auto"/>
      </w:divBdr>
    </w:div>
    <w:div w:id="1996494204">
      <w:bodyDiv w:val="1"/>
      <w:marLeft w:val="0"/>
      <w:marRight w:val="0"/>
      <w:marTop w:val="0"/>
      <w:marBottom w:val="0"/>
      <w:divBdr>
        <w:top w:val="none" w:sz="0" w:space="0" w:color="auto"/>
        <w:left w:val="none" w:sz="0" w:space="0" w:color="auto"/>
        <w:bottom w:val="none" w:sz="0" w:space="0" w:color="auto"/>
        <w:right w:val="none" w:sz="0" w:space="0" w:color="auto"/>
      </w:divBdr>
      <w:divsChild>
        <w:div w:id="1187862374">
          <w:marLeft w:val="0"/>
          <w:marRight w:val="0"/>
          <w:marTop w:val="0"/>
          <w:marBottom w:val="0"/>
          <w:divBdr>
            <w:top w:val="none" w:sz="0" w:space="0" w:color="auto"/>
            <w:left w:val="none" w:sz="0" w:space="0" w:color="auto"/>
            <w:bottom w:val="none" w:sz="0" w:space="0" w:color="auto"/>
            <w:right w:val="none" w:sz="0" w:space="0" w:color="auto"/>
          </w:divBdr>
          <w:divsChild>
            <w:div w:id="2126729168">
              <w:marLeft w:val="0"/>
              <w:marRight w:val="0"/>
              <w:marTop w:val="0"/>
              <w:marBottom w:val="0"/>
              <w:divBdr>
                <w:top w:val="none" w:sz="0" w:space="0" w:color="auto"/>
                <w:left w:val="none" w:sz="0" w:space="0" w:color="auto"/>
                <w:bottom w:val="none" w:sz="0" w:space="0" w:color="auto"/>
                <w:right w:val="none" w:sz="0" w:space="0" w:color="auto"/>
              </w:divBdr>
            </w:div>
            <w:div w:id="51000216">
              <w:marLeft w:val="0"/>
              <w:marRight w:val="0"/>
              <w:marTop w:val="0"/>
              <w:marBottom w:val="0"/>
              <w:divBdr>
                <w:top w:val="none" w:sz="0" w:space="0" w:color="auto"/>
                <w:left w:val="none" w:sz="0" w:space="0" w:color="auto"/>
                <w:bottom w:val="none" w:sz="0" w:space="0" w:color="auto"/>
                <w:right w:val="none" w:sz="0" w:space="0" w:color="auto"/>
              </w:divBdr>
            </w:div>
            <w:div w:id="1573193252">
              <w:marLeft w:val="0"/>
              <w:marRight w:val="0"/>
              <w:marTop w:val="0"/>
              <w:marBottom w:val="0"/>
              <w:divBdr>
                <w:top w:val="none" w:sz="0" w:space="0" w:color="auto"/>
                <w:left w:val="none" w:sz="0" w:space="0" w:color="auto"/>
                <w:bottom w:val="none" w:sz="0" w:space="0" w:color="auto"/>
                <w:right w:val="none" w:sz="0" w:space="0" w:color="auto"/>
              </w:divBdr>
            </w:div>
            <w:div w:id="451939880">
              <w:marLeft w:val="0"/>
              <w:marRight w:val="0"/>
              <w:marTop w:val="0"/>
              <w:marBottom w:val="0"/>
              <w:divBdr>
                <w:top w:val="none" w:sz="0" w:space="0" w:color="auto"/>
                <w:left w:val="none" w:sz="0" w:space="0" w:color="auto"/>
                <w:bottom w:val="none" w:sz="0" w:space="0" w:color="auto"/>
                <w:right w:val="none" w:sz="0" w:space="0" w:color="auto"/>
              </w:divBdr>
            </w:div>
            <w:div w:id="545143090">
              <w:marLeft w:val="0"/>
              <w:marRight w:val="0"/>
              <w:marTop w:val="0"/>
              <w:marBottom w:val="0"/>
              <w:divBdr>
                <w:top w:val="none" w:sz="0" w:space="0" w:color="auto"/>
                <w:left w:val="none" w:sz="0" w:space="0" w:color="auto"/>
                <w:bottom w:val="none" w:sz="0" w:space="0" w:color="auto"/>
                <w:right w:val="none" w:sz="0" w:space="0" w:color="auto"/>
              </w:divBdr>
            </w:div>
            <w:div w:id="1461068059">
              <w:marLeft w:val="0"/>
              <w:marRight w:val="0"/>
              <w:marTop w:val="0"/>
              <w:marBottom w:val="0"/>
              <w:divBdr>
                <w:top w:val="none" w:sz="0" w:space="0" w:color="auto"/>
                <w:left w:val="none" w:sz="0" w:space="0" w:color="auto"/>
                <w:bottom w:val="none" w:sz="0" w:space="0" w:color="auto"/>
                <w:right w:val="none" w:sz="0" w:space="0" w:color="auto"/>
              </w:divBdr>
            </w:div>
            <w:div w:id="347410251">
              <w:marLeft w:val="0"/>
              <w:marRight w:val="0"/>
              <w:marTop w:val="0"/>
              <w:marBottom w:val="0"/>
              <w:divBdr>
                <w:top w:val="none" w:sz="0" w:space="0" w:color="auto"/>
                <w:left w:val="none" w:sz="0" w:space="0" w:color="auto"/>
                <w:bottom w:val="none" w:sz="0" w:space="0" w:color="auto"/>
                <w:right w:val="none" w:sz="0" w:space="0" w:color="auto"/>
              </w:divBdr>
            </w:div>
            <w:div w:id="1187215163">
              <w:marLeft w:val="0"/>
              <w:marRight w:val="0"/>
              <w:marTop w:val="0"/>
              <w:marBottom w:val="0"/>
              <w:divBdr>
                <w:top w:val="none" w:sz="0" w:space="0" w:color="auto"/>
                <w:left w:val="none" w:sz="0" w:space="0" w:color="auto"/>
                <w:bottom w:val="none" w:sz="0" w:space="0" w:color="auto"/>
                <w:right w:val="none" w:sz="0" w:space="0" w:color="auto"/>
              </w:divBdr>
            </w:div>
            <w:div w:id="1225524635">
              <w:marLeft w:val="0"/>
              <w:marRight w:val="0"/>
              <w:marTop w:val="0"/>
              <w:marBottom w:val="0"/>
              <w:divBdr>
                <w:top w:val="none" w:sz="0" w:space="0" w:color="auto"/>
                <w:left w:val="none" w:sz="0" w:space="0" w:color="auto"/>
                <w:bottom w:val="none" w:sz="0" w:space="0" w:color="auto"/>
                <w:right w:val="none" w:sz="0" w:space="0" w:color="auto"/>
              </w:divBdr>
            </w:div>
            <w:div w:id="148910578">
              <w:marLeft w:val="0"/>
              <w:marRight w:val="0"/>
              <w:marTop w:val="0"/>
              <w:marBottom w:val="0"/>
              <w:divBdr>
                <w:top w:val="none" w:sz="0" w:space="0" w:color="auto"/>
                <w:left w:val="none" w:sz="0" w:space="0" w:color="auto"/>
                <w:bottom w:val="none" w:sz="0" w:space="0" w:color="auto"/>
                <w:right w:val="none" w:sz="0" w:space="0" w:color="auto"/>
              </w:divBdr>
            </w:div>
            <w:div w:id="880675909">
              <w:marLeft w:val="0"/>
              <w:marRight w:val="0"/>
              <w:marTop w:val="0"/>
              <w:marBottom w:val="0"/>
              <w:divBdr>
                <w:top w:val="none" w:sz="0" w:space="0" w:color="auto"/>
                <w:left w:val="none" w:sz="0" w:space="0" w:color="auto"/>
                <w:bottom w:val="none" w:sz="0" w:space="0" w:color="auto"/>
                <w:right w:val="none" w:sz="0" w:space="0" w:color="auto"/>
              </w:divBdr>
            </w:div>
            <w:div w:id="1108156458">
              <w:marLeft w:val="0"/>
              <w:marRight w:val="0"/>
              <w:marTop w:val="0"/>
              <w:marBottom w:val="0"/>
              <w:divBdr>
                <w:top w:val="none" w:sz="0" w:space="0" w:color="auto"/>
                <w:left w:val="none" w:sz="0" w:space="0" w:color="auto"/>
                <w:bottom w:val="none" w:sz="0" w:space="0" w:color="auto"/>
                <w:right w:val="none" w:sz="0" w:space="0" w:color="auto"/>
              </w:divBdr>
            </w:div>
            <w:div w:id="2085954821">
              <w:marLeft w:val="0"/>
              <w:marRight w:val="0"/>
              <w:marTop w:val="0"/>
              <w:marBottom w:val="0"/>
              <w:divBdr>
                <w:top w:val="none" w:sz="0" w:space="0" w:color="auto"/>
                <w:left w:val="none" w:sz="0" w:space="0" w:color="auto"/>
                <w:bottom w:val="none" w:sz="0" w:space="0" w:color="auto"/>
                <w:right w:val="none" w:sz="0" w:space="0" w:color="auto"/>
              </w:divBdr>
            </w:div>
            <w:div w:id="1434594746">
              <w:marLeft w:val="0"/>
              <w:marRight w:val="0"/>
              <w:marTop w:val="0"/>
              <w:marBottom w:val="0"/>
              <w:divBdr>
                <w:top w:val="none" w:sz="0" w:space="0" w:color="auto"/>
                <w:left w:val="none" w:sz="0" w:space="0" w:color="auto"/>
                <w:bottom w:val="none" w:sz="0" w:space="0" w:color="auto"/>
                <w:right w:val="none" w:sz="0" w:space="0" w:color="auto"/>
              </w:divBdr>
            </w:div>
            <w:div w:id="1021123802">
              <w:marLeft w:val="0"/>
              <w:marRight w:val="0"/>
              <w:marTop w:val="0"/>
              <w:marBottom w:val="0"/>
              <w:divBdr>
                <w:top w:val="none" w:sz="0" w:space="0" w:color="auto"/>
                <w:left w:val="none" w:sz="0" w:space="0" w:color="auto"/>
                <w:bottom w:val="none" w:sz="0" w:space="0" w:color="auto"/>
                <w:right w:val="none" w:sz="0" w:space="0" w:color="auto"/>
              </w:divBdr>
            </w:div>
            <w:div w:id="1886795362">
              <w:marLeft w:val="0"/>
              <w:marRight w:val="0"/>
              <w:marTop w:val="0"/>
              <w:marBottom w:val="0"/>
              <w:divBdr>
                <w:top w:val="none" w:sz="0" w:space="0" w:color="auto"/>
                <w:left w:val="none" w:sz="0" w:space="0" w:color="auto"/>
                <w:bottom w:val="none" w:sz="0" w:space="0" w:color="auto"/>
                <w:right w:val="none" w:sz="0" w:space="0" w:color="auto"/>
              </w:divBdr>
            </w:div>
            <w:div w:id="1866601863">
              <w:marLeft w:val="0"/>
              <w:marRight w:val="0"/>
              <w:marTop w:val="0"/>
              <w:marBottom w:val="0"/>
              <w:divBdr>
                <w:top w:val="none" w:sz="0" w:space="0" w:color="auto"/>
                <w:left w:val="none" w:sz="0" w:space="0" w:color="auto"/>
                <w:bottom w:val="none" w:sz="0" w:space="0" w:color="auto"/>
                <w:right w:val="none" w:sz="0" w:space="0" w:color="auto"/>
              </w:divBdr>
            </w:div>
            <w:div w:id="1945185513">
              <w:marLeft w:val="0"/>
              <w:marRight w:val="0"/>
              <w:marTop w:val="0"/>
              <w:marBottom w:val="0"/>
              <w:divBdr>
                <w:top w:val="none" w:sz="0" w:space="0" w:color="auto"/>
                <w:left w:val="none" w:sz="0" w:space="0" w:color="auto"/>
                <w:bottom w:val="none" w:sz="0" w:space="0" w:color="auto"/>
                <w:right w:val="none" w:sz="0" w:space="0" w:color="auto"/>
              </w:divBdr>
            </w:div>
            <w:div w:id="2145416655">
              <w:marLeft w:val="0"/>
              <w:marRight w:val="0"/>
              <w:marTop w:val="0"/>
              <w:marBottom w:val="0"/>
              <w:divBdr>
                <w:top w:val="none" w:sz="0" w:space="0" w:color="auto"/>
                <w:left w:val="none" w:sz="0" w:space="0" w:color="auto"/>
                <w:bottom w:val="none" w:sz="0" w:space="0" w:color="auto"/>
                <w:right w:val="none" w:sz="0" w:space="0" w:color="auto"/>
              </w:divBdr>
            </w:div>
            <w:div w:id="686374444">
              <w:marLeft w:val="0"/>
              <w:marRight w:val="0"/>
              <w:marTop w:val="0"/>
              <w:marBottom w:val="0"/>
              <w:divBdr>
                <w:top w:val="none" w:sz="0" w:space="0" w:color="auto"/>
                <w:left w:val="none" w:sz="0" w:space="0" w:color="auto"/>
                <w:bottom w:val="none" w:sz="0" w:space="0" w:color="auto"/>
                <w:right w:val="none" w:sz="0" w:space="0" w:color="auto"/>
              </w:divBdr>
            </w:div>
            <w:div w:id="1121218546">
              <w:marLeft w:val="0"/>
              <w:marRight w:val="0"/>
              <w:marTop w:val="0"/>
              <w:marBottom w:val="0"/>
              <w:divBdr>
                <w:top w:val="none" w:sz="0" w:space="0" w:color="auto"/>
                <w:left w:val="none" w:sz="0" w:space="0" w:color="auto"/>
                <w:bottom w:val="none" w:sz="0" w:space="0" w:color="auto"/>
                <w:right w:val="none" w:sz="0" w:space="0" w:color="auto"/>
              </w:divBdr>
            </w:div>
            <w:div w:id="9561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4.png"/><Relationship Id="rId23" Type="http://schemas.microsoft.com/office/2011/relationships/people" Target="people.xm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Subcategory xmlns="80cd0ebe-8445-4538-ba46-bfe7673700c0">Visual Identity</Subcategory>
    <Category_x002f_Goal xmlns="80cd0ebe-8445-4538-ba46-bfe7673700c0">Communication</Category_x002f_Goal>
    <PublishingExpirationDate xmlns="http://schemas.microsoft.com/sharepoint/v3" xsi:nil="true"/>
    <PublishingStartDate xmlns="http://schemas.microsoft.com/sharepoint/v3" xsi:nil="true"/>
    <Subcategory_x0020_2 xmlns="80cd0ebe-8445-4538-ba46-bfe7673700c0" xsi:nil="true"/>
    <_dlc_DocId xmlns="406d51c7-de69-4b61-a69b-e827bb44f084">DQRWC7S3Y5KA-493498377-1049</_dlc_DocId>
    <_dlc_DocIdUrl xmlns="406d51c7-de69-4b61-a69b-e827bb44f084">
      <Url>https://mcw0.sharepoint.com/sites/TeamsandInitiatives/DataTransformation/_layouts/15/DocIdRedir.aspx?ID=DQRWC7S3Y5KA-493498377-1049</Url>
      <Description>DQRWC7S3Y5KA-493498377-1049</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C70295188020DE41B64E565981DEE8FB" ma:contentTypeVersion="11" ma:contentTypeDescription="Create a new document." ma:contentTypeScope="" ma:versionID="23200cfcddfe6f8efb996a84f616754e">
  <xsd:schema xmlns:xsd="http://www.w3.org/2001/XMLSchema" xmlns:xs="http://www.w3.org/2001/XMLSchema" xmlns:p="http://schemas.microsoft.com/office/2006/metadata/properties" xmlns:ns1="http://schemas.microsoft.com/sharepoint/v3" xmlns:ns2="406d51c7-de69-4b61-a69b-e827bb44f084" xmlns:ns3="80cd0ebe-8445-4538-ba46-bfe7673700c0" targetNamespace="http://schemas.microsoft.com/office/2006/metadata/properties" ma:root="true" ma:fieldsID="69a021e4a4bc32617fd6a91d99f76b79" ns1:_="" ns2:_="" ns3:_="">
    <xsd:import namespace="http://schemas.microsoft.com/sharepoint/v3"/>
    <xsd:import namespace="406d51c7-de69-4b61-a69b-e827bb44f084"/>
    <xsd:import namespace="80cd0ebe-8445-4538-ba46-bfe7673700c0"/>
    <xsd:element name="properties">
      <xsd:complexType>
        <xsd:sequence>
          <xsd:element name="documentManagement">
            <xsd:complexType>
              <xsd:all>
                <xsd:element ref="ns2:_dlc_DocId" minOccurs="0"/>
                <xsd:element ref="ns2:_dlc_DocIdUrl" minOccurs="0"/>
                <xsd:element ref="ns2:_dlc_DocIdPersistId" minOccurs="0"/>
                <xsd:element ref="ns1:PublishingStartDate" minOccurs="0"/>
                <xsd:element ref="ns1:PublishingExpirationDate" minOccurs="0"/>
                <xsd:element ref="ns3:MediaServiceMetadata" minOccurs="0"/>
                <xsd:element ref="ns3:MediaServiceFastMetadata" minOccurs="0"/>
                <xsd:element ref="ns3:MediaServiceAutoKeyPoints" minOccurs="0"/>
                <xsd:element ref="ns3:MediaServiceKeyPoints" minOccurs="0"/>
                <xsd:element ref="ns3:Category_x002f_Goal" minOccurs="0"/>
                <xsd:element ref="ns3:MediaServiceDateTaken" minOccurs="0"/>
                <xsd:element ref="ns3:Subcategory" minOccurs="0"/>
                <xsd:element ref="ns3:Subcategory_x0020_2"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11" nillable="true" ma:displayName="Scheduling Start Date" ma:description="Scheduling Start Date is a site column created by the Publishing feature. It is used to specify the date and time on which this page will first appear to site visitors." ma:internalName="PublishingStartDate">
      <xsd:simpleType>
        <xsd:restriction base="dms:Unknown"/>
      </xsd:simpleType>
    </xsd:element>
    <xsd:element name="PublishingExpirationDate" ma:index="12" nillable="true" ma:displayName="Scheduling End Date" ma:description="Scheduling End Date is a site column created by the Publishing feature. It is used to specify the date and time on which this page will no longer appear to site visitors."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6d51c7-de69-4b61-a69b-e827bb44f084"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80cd0ebe-8445-4538-ba46-bfe7673700c0" elementFormDefault="qualified">
    <xsd:import namespace="http://schemas.microsoft.com/office/2006/documentManagement/types"/>
    <xsd:import namespace="http://schemas.microsoft.com/office/infopath/2007/PartnerControls"/>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Category_x002f_Goal" ma:index="17" nillable="true" ma:displayName="Category/Goal" ma:format="Dropdown" ma:internalName="Category_x002f_Goal">
      <xsd:simpleType>
        <xsd:restriction base="dms:Choice">
          <xsd:enumeration value="1- Add Sites"/>
          <xsd:enumeration value="2- Harden"/>
          <xsd:enumeration value="3- Transition"/>
          <xsd:enumeration value="Project Management"/>
          <xsd:enumeration value="Agile Alignment"/>
          <xsd:enumeration value="Communication"/>
          <xsd:enumeration value="Technical Documents"/>
          <xsd:enumeration value="KPIs"/>
          <xsd:enumeration value="FY20 Documents"/>
          <xsd:enumeration value="xArchive"/>
          <xsd:enumeration value="DTI Learning Opportunities"/>
          <xsd:enumeration value="Additional Data Details"/>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ubcategory" ma:index="19" nillable="true" ma:displayName="Subcategory1" ma:format="Dropdown" ma:internalName="Subcategory">
      <xsd:simpleType>
        <xsd:restriction base="dms:Text">
          <xsd:maxLength value="25"/>
        </xsd:restriction>
      </xsd:simpleType>
    </xsd:element>
    <xsd:element name="Subcategory_x0020_2" ma:index="20" nillable="true" ma:displayName="Subcategory2" ma:internalName="Subcategory_x0020_2">
      <xsd:simpleType>
        <xsd:restriction base="dms:Text">
          <xsd:maxLength value="2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C062BE6E-6C32-4023-A1DF-E22142C1B4BC}">
  <ds:schemaRefs>
    <ds:schemaRef ds:uri="http://schemas.microsoft.com/office/2006/metadata/properties"/>
    <ds:schemaRef ds:uri="http://schemas.microsoft.com/office/infopath/2007/PartnerControls"/>
    <ds:schemaRef ds:uri="80cd0ebe-8445-4538-ba46-bfe7673700c0"/>
    <ds:schemaRef ds:uri="http://schemas.microsoft.com/sharepoint/v3"/>
    <ds:schemaRef ds:uri="406d51c7-de69-4b61-a69b-e827bb44f084"/>
  </ds:schemaRefs>
</ds:datastoreItem>
</file>

<file path=customXml/itemProps2.xml><?xml version="1.0" encoding="utf-8"?>
<ds:datastoreItem xmlns:ds="http://schemas.openxmlformats.org/officeDocument/2006/customXml" ds:itemID="{0AE5EE45-DD70-4F81-973D-1ABDF366E0AF}">
  <ds:schemaRefs>
    <ds:schemaRef ds:uri="http://schemas.microsoft.com/sharepoint/v3/contenttype/forms"/>
  </ds:schemaRefs>
</ds:datastoreItem>
</file>

<file path=customXml/itemProps3.xml><?xml version="1.0" encoding="utf-8"?>
<ds:datastoreItem xmlns:ds="http://schemas.openxmlformats.org/officeDocument/2006/customXml" ds:itemID="{8442E544-CF68-2F44-A704-D5736A7F0970}">
  <ds:schemaRefs>
    <ds:schemaRef ds:uri="http://schemas.openxmlformats.org/officeDocument/2006/bibliography"/>
  </ds:schemaRefs>
</ds:datastoreItem>
</file>

<file path=customXml/itemProps4.xml><?xml version="1.0" encoding="utf-8"?>
<ds:datastoreItem xmlns:ds="http://schemas.openxmlformats.org/officeDocument/2006/customXml" ds:itemID="{FCE970DC-6BEF-4E7F-86C5-02EFB19F32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06d51c7-de69-4b61-a69b-e827bb44f084"/>
    <ds:schemaRef ds:uri="80cd0ebe-8445-4538-ba46-bfe7673700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5578A7E-EE27-4026-BE31-7C5D15F31B79}">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6346</Words>
  <Characters>36175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Melissa Khaira</dc:creator>
  <cp:keywords/>
  <dc:description/>
  <cp:lastModifiedBy>Bob Milius</cp:lastModifiedBy>
  <cp:revision>3</cp:revision>
  <cp:lastPrinted>2021-09-02T18:20:00Z</cp:lastPrinted>
  <dcterms:created xsi:type="dcterms:W3CDTF">2022-05-27T15:34:00Z</dcterms:created>
  <dcterms:modified xsi:type="dcterms:W3CDTF">2022-05-27T15:35:00Z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0x010100C70295188020DE41B64E565981DEE8FB</vt:lpwstr>
  </property>
  <property fmtid="{D5CDD505-2E9C-101B-9397-08002B2CF9AE}" pid="3" name="_dlc_DocIdItemGuid">
    <vt:lpwstr>af3bdd81-37ff-41df-ba14-8df915321714</vt:lpwstr>
  </property>
</Properties>
</file>